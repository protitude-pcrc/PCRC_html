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9FFA37" w14:textId="53E91F80" w:rsidR="00092FB4" w:rsidRDefault="00092FB4" w:rsidP="00FF3CA9">
      <w:pPr>
        <w:rPr>
          <w:rFonts w:ascii="Calibri" w:hAnsi="Calibri"/>
          <w:b/>
          <w:sz w:val="22"/>
          <w:szCs w:val="22"/>
        </w:rPr>
      </w:pPr>
    </w:p>
    <w:tbl>
      <w:tblPr>
        <w:tblStyle w:val="TableGrid"/>
        <w:tblW w:w="0" w:type="auto"/>
        <w:tblLook w:val="04A0" w:firstRow="1" w:lastRow="0" w:firstColumn="1" w:lastColumn="0" w:noHBand="0" w:noVBand="1"/>
      </w:tblPr>
      <w:tblGrid>
        <w:gridCol w:w="2918"/>
        <w:gridCol w:w="226"/>
        <w:gridCol w:w="1665"/>
        <w:gridCol w:w="1577"/>
        <w:gridCol w:w="298"/>
        <w:gridCol w:w="4086"/>
      </w:tblGrid>
      <w:tr w:rsidR="00356D02" w14:paraId="76230EE7" w14:textId="77777777" w:rsidTr="005C2552">
        <w:trPr>
          <w:trHeight w:val="717"/>
        </w:trPr>
        <w:tc>
          <w:tcPr>
            <w:tcW w:w="10770" w:type="dxa"/>
            <w:gridSpan w:val="6"/>
            <w:tcBorders>
              <w:top w:val="double" w:sz="4" w:space="0" w:color="auto"/>
              <w:left w:val="double" w:sz="4" w:space="0" w:color="auto"/>
              <w:bottom w:val="double" w:sz="4" w:space="0" w:color="auto"/>
              <w:right w:val="double" w:sz="4" w:space="0" w:color="auto"/>
            </w:tcBorders>
          </w:tcPr>
          <w:p w14:paraId="08A968C7" w14:textId="77777777" w:rsidR="00356D02" w:rsidRPr="00356D02" w:rsidRDefault="00356D02" w:rsidP="00FF3CA9">
            <w:pPr>
              <w:rPr>
                <w:rFonts w:ascii="Calibri" w:hAnsi="Calibri"/>
                <w:b/>
                <w:sz w:val="22"/>
                <w:szCs w:val="22"/>
              </w:rPr>
            </w:pPr>
            <w:r w:rsidRPr="00356D02">
              <w:rPr>
                <w:rFonts w:ascii="Calibri" w:hAnsi="Calibri"/>
                <w:sz w:val="22"/>
                <w:szCs w:val="22"/>
              </w:rPr>
              <w:t>TITLE:</w:t>
            </w:r>
          </w:p>
          <w:sdt>
            <w:sdtPr>
              <w:id w:val="-926429001"/>
              <w:placeholder>
                <w:docPart w:val="CA0798C39AAE4C678395303A89CBA9C3"/>
              </w:placeholder>
            </w:sdtPr>
            <w:sdtEndPr/>
            <w:sdtContent>
              <w:p w14:paraId="660F5B00" w14:textId="5059B62F" w:rsidR="00356D02" w:rsidRPr="00356D02" w:rsidRDefault="00BD69DF" w:rsidP="009E696B">
                <w:pPr>
                  <w:pStyle w:val="form"/>
                </w:pPr>
                <w:r>
                  <w:rPr>
                    <w:rFonts w:ascii="Arial" w:hAnsi="Arial" w:cs="Arial"/>
                  </w:rPr>
                  <w:t>Examining the U</w:t>
                </w:r>
                <w:r w:rsidRPr="00C760DD">
                  <w:rPr>
                    <w:rFonts w:ascii="Arial" w:hAnsi="Arial" w:cs="Arial"/>
                  </w:rPr>
                  <w:t>tility of Patient Portals</w:t>
                </w:r>
                <w:r>
                  <w:rPr>
                    <w:rFonts w:ascii="Arial" w:hAnsi="Arial" w:cs="Arial"/>
                  </w:rPr>
                  <w:t xml:space="preserve"> in the Setting of Serious Illness and</w:t>
                </w:r>
                <w:r w:rsidRPr="00C760DD">
                  <w:rPr>
                    <w:rFonts w:ascii="Arial" w:hAnsi="Arial" w:cs="Arial"/>
                  </w:rPr>
                  <w:t xml:space="preserve"> End of Life</w:t>
                </w:r>
              </w:p>
            </w:sdtContent>
          </w:sdt>
        </w:tc>
      </w:tr>
      <w:tr w:rsidR="00C26F2E" w14:paraId="31DBC31C" w14:textId="77777777" w:rsidTr="00A855DD">
        <w:trPr>
          <w:trHeight w:val="270"/>
        </w:trPr>
        <w:tc>
          <w:tcPr>
            <w:tcW w:w="3144" w:type="dxa"/>
            <w:gridSpan w:val="2"/>
            <w:vMerge w:val="restart"/>
            <w:tcBorders>
              <w:top w:val="double" w:sz="4" w:space="0" w:color="auto"/>
              <w:left w:val="double" w:sz="4" w:space="0" w:color="auto"/>
              <w:right w:val="nil"/>
            </w:tcBorders>
          </w:tcPr>
          <w:p w14:paraId="59A31E72" w14:textId="7B2AF67C" w:rsidR="00C26F2E" w:rsidRPr="00431479" w:rsidRDefault="00C26F2E" w:rsidP="00356D02">
            <w:pPr>
              <w:rPr>
                <w:rFonts w:ascii="Calibri" w:hAnsi="Calibri"/>
                <w:sz w:val="22"/>
                <w:szCs w:val="22"/>
              </w:rPr>
            </w:pPr>
            <w:r w:rsidRPr="00431479">
              <w:rPr>
                <w:rFonts w:ascii="Calibri" w:hAnsi="Calibri"/>
                <w:sz w:val="22"/>
                <w:szCs w:val="22"/>
              </w:rPr>
              <w:t>PRINCIPLE INVESTIGATOR</w:t>
            </w:r>
            <w:r>
              <w:rPr>
                <w:rFonts w:ascii="Calibri" w:hAnsi="Calibri"/>
                <w:sz w:val="22"/>
                <w:szCs w:val="22"/>
              </w:rPr>
              <w:t>(S)</w:t>
            </w:r>
            <w:r w:rsidRPr="00431479">
              <w:rPr>
                <w:rFonts w:ascii="Calibri" w:hAnsi="Calibri"/>
                <w:sz w:val="22"/>
                <w:szCs w:val="22"/>
              </w:rPr>
              <w:t>:</w:t>
            </w:r>
            <w:r>
              <w:rPr>
                <w:rFonts w:ascii="Calibri" w:hAnsi="Calibri"/>
                <w:b/>
                <w:sz w:val="22"/>
                <w:szCs w:val="22"/>
              </w:rPr>
              <w:t xml:space="preserve"> </w:t>
            </w:r>
          </w:p>
        </w:tc>
        <w:sdt>
          <w:sdtPr>
            <w:rPr>
              <w:rStyle w:val="formChar"/>
            </w:rPr>
            <w:id w:val="-275636953"/>
            <w:placeholder>
              <w:docPart w:val="BD70E8DB8D96405E8A3EF51C85038CD5"/>
            </w:placeholder>
          </w:sdtPr>
          <w:sdtEndPr>
            <w:rPr>
              <w:rStyle w:val="formChar"/>
            </w:rPr>
          </w:sdtEndPr>
          <w:sdtContent>
            <w:tc>
              <w:tcPr>
                <w:tcW w:w="3242" w:type="dxa"/>
                <w:gridSpan w:val="2"/>
                <w:vMerge w:val="restart"/>
                <w:tcBorders>
                  <w:top w:val="double" w:sz="4" w:space="0" w:color="auto"/>
                  <w:left w:val="nil"/>
                  <w:right w:val="nil"/>
                </w:tcBorders>
              </w:tcPr>
              <w:p w14:paraId="6F9F9AE9" w14:textId="79A4C65A" w:rsidR="00C26F2E" w:rsidRPr="00431479" w:rsidRDefault="00BD69DF" w:rsidP="009E696B">
                <w:pPr>
                  <w:rPr>
                    <w:rFonts w:ascii="Calibri" w:hAnsi="Calibri"/>
                    <w:sz w:val="22"/>
                    <w:szCs w:val="22"/>
                  </w:rPr>
                </w:pPr>
                <w:r>
                  <w:rPr>
                    <w:rStyle w:val="formChar"/>
                  </w:rPr>
                  <w:t>Jennifer Dickman Portz, PhD, MSW</w:t>
                </w:r>
              </w:p>
            </w:tc>
          </w:sdtContent>
        </w:sdt>
        <w:tc>
          <w:tcPr>
            <w:tcW w:w="298" w:type="dxa"/>
            <w:vMerge w:val="restart"/>
            <w:tcBorders>
              <w:top w:val="double" w:sz="4" w:space="0" w:color="auto"/>
              <w:left w:val="nil"/>
            </w:tcBorders>
          </w:tcPr>
          <w:p w14:paraId="39FFA715" w14:textId="5D074BB5" w:rsidR="00C26F2E" w:rsidRDefault="00C26F2E" w:rsidP="005B0CE0">
            <w:pPr>
              <w:rPr>
                <w:rFonts w:ascii="Calibri" w:hAnsi="Calibri"/>
                <w:b/>
                <w:sz w:val="22"/>
                <w:szCs w:val="22"/>
              </w:rPr>
            </w:pPr>
          </w:p>
        </w:tc>
        <w:tc>
          <w:tcPr>
            <w:tcW w:w="4086" w:type="dxa"/>
            <w:tcBorders>
              <w:bottom w:val="nil"/>
              <w:right w:val="double" w:sz="4" w:space="0" w:color="auto"/>
            </w:tcBorders>
          </w:tcPr>
          <w:p w14:paraId="1FB9B183" w14:textId="6EB21220" w:rsidR="00C26F2E" w:rsidRPr="00431479" w:rsidRDefault="00C26F2E" w:rsidP="00FF3CA9">
            <w:pPr>
              <w:rPr>
                <w:rFonts w:ascii="Calibri" w:hAnsi="Calibri"/>
                <w:sz w:val="22"/>
                <w:szCs w:val="22"/>
              </w:rPr>
            </w:pPr>
            <w:r w:rsidRPr="00431479">
              <w:rPr>
                <w:rFonts w:ascii="Calibri" w:hAnsi="Calibri"/>
                <w:sz w:val="22"/>
                <w:szCs w:val="22"/>
              </w:rPr>
              <w:t xml:space="preserve">SITE(S) </w:t>
            </w:r>
            <w:r w:rsidR="00A9358E">
              <w:rPr>
                <w:rFonts w:ascii="Calibri" w:hAnsi="Calibri"/>
                <w:sz w:val="22"/>
                <w:szCs w:val="22"/>
              </w:rPr>
              <w:t>(</w:t>
            </w:r>
            <w:r w:rsidR="00A9358E" w:rsidRPr="00431479">
              <w:rPr>
                <w:rFonts w:ascii="Calibri" w:hAnsi="Calibri"/>
                <w:sz w:val="22"/>
                <w:szCs w:val="22"/>
              </w:rPr>
              <w:t>if applicable</w:t>
            </w:r>
            <w:r w:rsidR="00A9358E">
              <w:rPr>
                <w:rFonts w:ascii="Calibri" w:hAnsi="Calibri"/>
                <w:sz w:val="22"/>
                <w:szCs w:val="22"/>
              </w:rPr>
              <w:t>)</w:t>
            </w:r>
            <w:r w:rsidRPr="00431479">
              <w:rPr>
                <w:rFonts w:ascii="Calibri" w:hAnsi="Calibri"/>
                <w:sz w:val="22"/>
                <w:szCs w:val="22"/>
              </w:rPr>
              <w:t>:</w:t>
            </w:r>
          </w:p>
        </w:tc>
      </w:tr>
      <w:tr w:rsidR="00C26F2E" w14:paraId="0EFF674B" w14:textId="77777777" w:rsidTr="00A855DD">
        <w:trPr>
          <w:trHeight w:val="270"/>
        </w:trPr>
        <w:tc>
          <w:tcPr>
            <w:tcW w:w="3144" w:type="dxa"/>
            <w:gridSpan w:val="2"/>
            <w:vMerge/>
            <w:tcBorders>
              <w:left w:val="double" w:sz="4" w:space="0" w:color="auto"/>
              <w:right w:val="nil"/>
            </w:tcBorders>
          </w:tcPr>
          <w:p w14:paraId="408B4991" w14:textId="77777777" w:rsidR="00C26F2E" w:rsidRPr="00431479" w:rsidRDefault="00C26F2E" w:rsidP="00356D02">
            <w:pPr>
              <w:rPr>
                <w:rFonts w:ascii="Calibri" w:hAnsi="Calibri"/>
                <w:sz w:val="22"/>
                <w:szCs w:val="22"/>
              </w:rPr>
            </w:pPr>
          </w:p>
        </w:tc>
        <w:tc>
          <w:tcPr>
            <w:tcW w:w="3242" w:type="dxa"/>
            <w:gridSpan w:val="2"/>
            <w:vMerge/>
            <w:tcBorders>
              <w:left w:val="nil"/>
              <w:bottom w:val="single" w:sz="4" w:space="0" w:color="auto"/>
              <w:right w:val="nil"/>
            </w:tcBorders>
          </w:tcPr>
          <w:p w14:paraId="3A920C41" w14:textId="77777777" w:rsidR="00C26F2E" w:rsidRPr="00356D02" w:rsidRDefault="00C26F2E" w:rsidP="00356D02">
            <w:pPr>
              <w:rPr>
                <w:rStyle w:val="formChar"/>
              </w:rPr>
            </w:pPr>
          </w:p>
        </w:tc>
        <w:tc>
          <w:tcPr>
            <w:tcW w:w="298" w:type="dxa"/>
            <w:vMerge/>
            <w:tcBorders>
              <w:left w:val="nil"/>
            </w:tcBorders>
          </w:tcPr>
          <w:p w14:paraId="0FECE585" w14:textId="77777777" w:rsidR="00C26F2E" w:rsidRDefault="00C26F2E" w:rsidP="005B0CE0">
            <w:pPr>
              <w:rPr>
                <w:rFonts w:ascii="Calibri" w:hAnsi="Calibri"/>
                <w:b/>
                <w:sz w:val="22"/>
                <w:szCs w:val="22"/>
              </w:rPr>
            </w:pPr>
          </w:p>
        </w:tc>
        <w:sdt>
          <w:sdtPr>
            <w:rPr>
              <w:rStyle w:val="formChar"/>
            </w:rPr>
            <w:id w:val="1279610326"/>
            <w:placeholder>
              <w:docPart w:val="A7425C1081B1456BA03132E0FB17BA64"/>
            </w:placeholder>
          </w:sdtPr>
          <w:sdtEndPr>
            <w:rPr>
              <w:rStyle w:val="formChar"/>
            </w:rPr>
          </w:sdtEndPr>
          <w:sdtContent>
            <w:tc>
              <w:tcPr>
                <w:tcW w:w="4086" w:type="dxa"/>
                <w:vMerge w:val="restart"/>
                <w:tcBorders>
                  <w:right w:val="double" w:sz="4" w:space="0" w:color="auto"/>
                </w:tcBorders>
              </w:tcPr>
              <w:p w14:paraId="0E2DD2DF" w14:textId="057C6100" w:rsidR="00C26F2E" w:rsidRPr="009E696B" w:rsidRDefault="00BD69DF" w:rsidP="009E696B">
                <w:r>
                  <w:rPr>
                    <w:rStyle w:val="formChar"/>
                  </w:rPr>
                  <w:t>Kaiser Permanente Colorado</w:t>
                </w:r>
              </w:p>
            </w:tc>
          </w:sdtContent>
        </w:sdt>
      </w:tr>
      <w:tr w:rsidR="00C26F2E" w14:paraId="2A8FB1B7" w14:textId="77777777" w:rsidTr="00A855DD">
        <w:trPr>
          <w:trHeight w:val="270"/>
        </w:trPr>
        <w:tc>
          <w:tcPr>
            <w:tcW w:w="3144" w:type="dxa"/>
            <w:gridSpan w:val="2"/>
            <w:tcBorders>
              <w:left w:val="double" w:sz="4" w:space="0" w:color="auto"/>
              <w:right w:val="nil"/>
            </w:tcBorders>
          </w:tcPr>
          <w:p w14:paraId="0FC78E96" w14:textId="5603DD8C" w:rsidR="00C26F2E" w:rsidRPr="00431479" w:rsidRDefault="00C26F2E" w:rsidP="00C26F2E">
            <w:pPr>
              <w:rPr>
                <w:rFonts w:ascii="Calibri" w:hAnsi="Calibri"/>
                <w:sz w:val="22"/>
                <w:szCs w:val="22"/>
              </w:rPr>
            </w:pPr>
            <w:r w:rsidRPr="00431479">
              <w:rPr>
                <w:rFonts w:ascii="Calibri" w:hAnsi="Calibri"/>
                <w:sz w:val="22"/>
                <w:szCs w:val="22"/>
              </w:rPr>
              <w:t>COORDINATING SITE:</w:t>
            </w:r>
            <w:r>
              <w:rPr>
                <w:rFonts w:ascii="Calibri" w:hAnsi="Calibri"/>
                <w:b/>
                <w:sz w:val="22"/>
                <w:szCs w:val="22"/>
              </w:rPr>
              <w:t xml:space="preserve"> </w:t>
            </w:r>
          </w:p>
        </w:tc>
        <w:sdt>
          <w:sdtPr>
            <w:rPr>
              <w:rStyle w:val="formChar"/>
            </w:rPr>
            <w:id w:val="-1066954452"/>
            <w:placeholder>
              <w:docPart w:val="5C7714E6DC244D9999FA21B3BD8FB54B"/>
            </w:placeholder>
          </w:sdtPr>
          <w:sdtEndPr>
            <w:rPr>
              <w:rStyle w:val="DefaultParagraphFont"/>
              <w:rFonts w:asciiTheme="minorHAnsi" w:hAnsiTheme="minorHAnsi"/>
              <w:b w:val="0"/>
              <w:sz w:val="24"/>
              <w:szCs w:val="24"/>
            </w:rPr>
          </w:sdtEndPr>
          <w:sdtContent>
            <w:tc>
              <w:tcPr>
                <w:tcW w:w="3242" w:type="dxa"/>
                <w:gridSpan w:val="2"/>
                <w:tcBorders>
                  <w:left w:val="nil"/>
                  <w:right w:val="nil"/>
                </w:tcBorders>
              </w:tcPr>
              <w:p w14:paraId="5327449F" w14:textId="6CE4556C" w:rsidR="00C26F2E" w:rsidRPr="00431479" w:rsidRDefault="00BD69DF" w:rsidP="009E696B">
                <w:pPr>
                  <w:rPr>
                    <w:rFonts w:ascii="Calibri" w:hAnsi="Calibri"/>
                    <w:sz w:val="22"/>
                    <w:szCs w:val="22"/>
                  </w:rPr>
                </w:pPr>
                <w:r>
                  <w:rPr>
                    <w:rStyle w:val="formChar"/>
                  </w:rPr>
                  <w:t>CU Anschutz, PCRC Pilot Study</w:t>
                </w:r>
              </w:p>
            </w:tc>
          </w:sdtContent>
        </w:sdt>
        <w:tc>
          <w:tcPr>
            <w:tcW w:w="298" w:type="dxa"/>
            <w:tcBorders>
              <w:left w:val="nil"/>
            </w:tcBorders>
          </w:tcPr>
          <w:p w14:paraId="02167E1B" w14:textId="6024A57F" w:rsidR="00C26F2E" w:rsidRDefault="00C26F2E" w:rsidP="005B0CE0">
            <w:pPr>
              <w:rPr>
                <w:rFonts w:ascii="Calibri" w:hAnsi="Calibri"/>
                <w:b/>
                <w:sz w:val="22"/>
                <w:szCs w:val="22"/>
              </w:rPr>
            </w:pPr>
          </w:p>
        </w:tc>
        <w:tc>
          <w:tcPr>
            <w:tcW w:w="4086" w:type="dxa"/>
            <w:vMerge/>
            <w:tcBorders>
              <w:right w:val="double" w:sz="4" w:space="0" w:color="auto"/>
            </w:tcBorders>
          </w:tcPr>
          <w:p w14:paraId="33F0739A" w14:textId="1ECFA12A" w:rsidR="00C26F2E" w:rsidRDefault="00C26F2E" w:rsidP="00356D02">
            <w:pPr>
              <w:rPr>
                <w:rFonts w:ascii="Calibri" w:hAnsi="Calibri"/>
                <w:b/>
                <w:sz w:val="22"/>
                <w:szCs w:val="22"/>
              </w:rPr>
            </w:pPr>
          </w:p>
        </w:tc>
      </w:tr>
      <w:tr w:rsidR="00C26F2E" w14:paraId="23291B3B" w14:textId="77777777" w:rsidTr="00A855DD">
        <w:trPr>
          <w:trHeight w:val="270"/>
        </w:trPr>
        <w:tc>
          <w:tcPr>
            <w:tcW w:w="6386" w:type="dxa"/>
            <w:gridSpan w:val="4"/>
            <w:tcBorders>
              <w:left w:val="double" w:sz="4" w:space="0" w:color="auto"/>
              <w:bottom w:val="single" w:sz="4" w:space="0" w:color="auto"/>
              <w:right w:val="nil"/>
            </w:tcBorders>
          </w:tcPr>
          <w:p w14:paraId="49D24241" w14:textId="275D35B5" w:rsidR="00C26F2E" w:rsidRPr="00431479" w:rsidRDefault="00C26F2E" w:rsidP="00C26F2E">
            <w:pPr>
              <w:jc w:val="center"/>
              <w:rPr>
                <w:rFonts w:ascii="Calibri" w:hAnsi="Calibri"/>
                <w:sz w:val="22"/>
                <w:szCs w:val="22"/>
              </w:rPr>
            </w:pPr>
            <w:r>
              <w:rPr>
                <w:rFonts w:ascii="Calibri" w:hAnsi="Calibri"/>
                <w:sz w:val="22"/>
                <w:szCs w:val="22"/>
              </w:rPr>
              <w:t>STUDY PERIOD</w:t>
            </w:r>
          </w:p>
        </w:tc>
        <w:tc>
          <w:tcPr>
            <w:tcW w:w="298" w:type="dxa"/>
            <w:tcBorders>
              <w:left w:val="nil"/>
              <w:bottom w:val="single" w:sz="4" w:space="0" w:color="auto"/>
            </w:tcBorders>
          </w:tcPr>
          <w:p w14:paraId="20C6470A" w14:textId="41E6D753" w:rsidR="00C26F2E" w:rsidRDefault="00C26F2E" w:rsidP="005B0CE0">
            <w:pPr>
              <w:rPr>
                <w:rFonts w:ascii="Calibri" w:hAnsi="Calibri"/>
                <w:b/>
                <w:sz w:val="22"/>
                <w:szCs w:val="22"/>
              </w:rPr>
            </w:pPr>
          </w:p>
        </w:tc>
        <w:tc>
          <w:tcPr>
            <w:tcW w:w="4086" w:type="dxa"/>
            <w:vMerge/>
            <w:tcBorders>
              <w:right w:val="double" w:sz="4" w:space="0" w:color="auto"/>
            </w:tcBorders>
          </w:tcPr>
          <w:p w14:paraId="71A00693" w14:textId="77777777" w:rsidR="00C26F2E" w:rsidRDefault="00C26F2E" w:rsidP="00FF3CA9">
            <w:pPr>
              <w:rPr>
                <w:rFonts w:ascii="Calibri" w:hAnsi="Calibri"/>
                <w:b/>
                <w:sz w:val="22"/>
                <w:szCs w:val="22"/>
              </w:rPr>
            </w:pPr>
          </w:p>
        </w:tc>
      </w:tr>
      <w:tr w:rsidR="002105FB" w14:paraId="7FBB7F79" w14:textId="77777777" w:rsidTr="00A855DD">
        <w:trPr>
          <w:trHeight w:val="270"/>
        </w:trPr>
        <w:tc>
          <w:tcPr>
            <w:tcW w:w="3144" w:type="dxa"/>
            <w:gridSpan w:val="2"/>
            <w:tcBorders>
              <w:left w:val="double" w:sz="4" w:space="0" w:color="auto"/>
              <w:bottom w:val="single" w:sz="4" w:space="0" w:color="auto"/>
              <w:right w:val="nil"/>
            </w:tcBorders>
          </w:tcPr>
          <w:p w14:paraId="4A00601C" w14:textId="7C7293D8" w:rsidR="00C26F2E" w:rsidRPr="00431479" w:rsidRDefault="00C26F2E" w:rsidP="00C26F2E">
            <w:pPr>
              <w:rPr>
                <w:rFonts w:ascii="Calibri" w:hAnsi="Calibri"/>
                <w:sz w:val="22"/>
                <w:szCs w:val="22"/>
              </w:rPr>
            </w:pPr>
            <w:r w:rsidRPr="00431479">
              <w:rPr>
                <w:rFonts w:ascii="Calibri" w:hAnsi="Calibri"/>
                <w:sz w:val="22"/>
                <w:szCs w:val="22"/>
              </w:rPr>
              <w:t>START:</w:t>
            </w:r>
            <w:r>
              <w:rPr>
                <w:rFonts w:ascii="Calibri" w:hAnsi="Calibri"/>
                <w:b/>
                <w:sz w:val="22"/>
                <w:szCs w:val="22"/>
              </w:rPr>
              <w:t xml:space="preserve"> </w:t>
            </w:r>
          </w:p>
        </w:tc>
        <w:sdt>
          <w:sdtPr>
            <w:rPr>
              <w:rStyle w:val="formChar"/>
            </w:rPr>
            <w:id w:val="-1933497093"/>
            <w:placeholder>
              <w:docPart w:val="9BB0069A70A74A5AACF4812D3C4C2D32"/>
            </w:placeholder>
          </w:sdtPr>
          <w:sdtEndPr>
            <w:rPr>
              <w:rStyle w:val="formChar"/>
            </w:rPr>
          </w:sdtEndPr>
          <w:sdtContent>
            <w:tc>
              <w:tcPr>
                <w:tcW w:w="3242" w:type="dxa"/>
                <w:gridSpan w:val="2"/>
                <w:tcBorders>
                  <w:left w:val="nil"/>
                  <w:bottom w:val="single" w:sz="4" w:space="0" w:color="auto"/>
                  <w:right w:val="nil"/>
                </w:tcBorders>
              </w:tcPr>
              <w:p w14:paraId="53F77265" w14:textId="79D83468" w:rsidR="00C26F2E" w:rsidRPr="00431479" w:rsidRDefault="00BD69DF" w:rsidP="009E696B">
                <w:pPr>
                  <w:rPr>
                    <w:rFonts w:ascii="Calibri" w:hAnsi="Calibri"/>
                    <w:sz w:val="22"/>
                    <w:szCs w:val="22"/>
                  </w:rPr>
                </w:pPr>
                <w:r>
                  <w:rPr>
                    <w:rStyle w:val="formChar"/>
                  </w:rPr>
                  <w:t xml:space="preserve">July </w:t>
                </w:r>
              </w:p>
            </w:tc>
          </w:sdtContent>
        </w:sdt>
        <w:tc>
          <w:tcPr>
            <w:tcW w:w="298" w:type="dxa"/>
            <w:tcBorders>
              <w:left w:val="nil"/>
              <w:bottom w:val="single" w:sz="4" w:space="0" w:color="auto"/>
            </w:tcBorders>
          </w:tcPr>
          <w:p w14:paraId="0A396B99" w14:textId="75232062" w:rsidR="00C26F2E" w:rsidRDefault="00C26F2E" w:rsidP="005B0CE0">
            <w:pPr>
              <w:rPr>
                <w:rFonts w:ascii="Calibri" w:hAnsi="Calibri"/>
                <w:b/>
                <w:sz w:val="22"/>
                <w:szCs w:val="22"/>
              </w:rPr>
            </w:pPr>
          </w:p>
        </w:tc>
        <w:tc>
          <w:tcPr>
            <w:tcW w:w="4086" w:type="dxa"/>
            <w:vMerge/>
            <w:tcBorders>
              <w:right w:val="double" w:sz="4" w:space="0" w:color="auto"/>
            </w:tcBorders>
          </w:tcPr>
          <w:p w14:paraId="57E177BD" w14:textId="77777777" w:rsidR="00C26F2E" w:rsidRDefault="00C26F2E" w:rsidP="00FF3CA9">
            <w:pPr>
              <w:rPr>
                <w:rFonts w:ascii="Calibri" w:hAnsi="Calibri"/>
                <w:b/>
                <w:sz w:val="22"/>
                <w:szCs w:val="22"/>
              </w:rPr>
            </w:pPr>
          </w:p>
        </w:tc>
      </w:tr>
      <w:tr w:rsidR="00C26F2E" w14:paraId="2B9C41BA" w14:textId="77777777" w:rsidTr="00A855DD">
        <w:trPr>
          <w:trHeight w:val="270"/>
        </w:trPr>
        <w:tc>
          <w:tcPr>
            <w:tcW w:w="3144" w:type="dxa"/>
            <w:gridSpan w:val="2"/>
            <w:tcBorders>
              <w:left w:val="double" w:sz="4" w:space="0" w:color="auto"/>
              <w:bottom w:val="double" w:sz="4" w:space="0" w:color="auto"/>
              <w:right w:val="nil"/>
            </w:tcBorders>
          </w:tcPr>
          <w:p w14:paraId="6B66296D" w14:textId="788DCEBB" w:rsidR="00C26F2E" w:rsidRPr="00431479" w:rsidRDefault="00C26F2E" w:rsidP="00C26F2E">
            <w:pPr>
              <w:rPr>
                <w:rFonts w:ascii="Calibri" w:hAnsi="Calibri"/>
                <w:sz w:val="22"/>
                <w:szCs w:val="22"/>
              </w:rPr>
            </w:pPr>
            <w:r w:rsidRPr="00431479">
              <w:rPr>
                <w:rFonts w:ascii="Calibri" w:hAnsi="Calibri"/>
                <w:sz w:val="22"/>
                <w:szCs w:val="22"/>
              </w:rPr>
              <w:t>LAST SUBJECT CONTACT:</w:t>
            </w:r>
            <w:r>
              <w:rPr>
                <w:rFonts w:ascii="Calibri" w:hAnsi="Calibri"/>
                <w:b/>
                <w:sz w:val="22"/>
                <w:szCs w:val="22"/>
              </w:rPr>
              <w:t xml:space="preserve"> </w:t>
            </w:r>
          </w:p>
        </w:tc>
        <w:sdt>
          <w:sdtPr>
            <w:rPr>
              <w:rStyle w:val="formChar"/>
            </w:rPr>
            <w:id w:val="-1693298939"/>
            <w:placeholder>
              <w:docPart w:val="A0109291156748A4A0AF20BF5725EC43"/>
            </w:placeholder>
          </w:sdtPr>
          <w:sdtEndPr>
            <w:rPr>
              <w:rStyle w:val="formChar"/>
            </w:rPr>
          </w:sdtEndPr>
          <w:sdtContent>
            <w:tc>
              <w:tcPr>
                <w:tcW w:w="3242" w:type="dxa"/>
                <w:gridSpan w:val="2"/>
                <w:tcBorders>
                  <w:left w:val="nil"/>
                  <w:bottom w:val="double" w:sz="4" w:space="0" w:color="auto"/>
                  <w:right w:val="nil"/>
                </w:tcBorders>
              </w:tcPr>
              <w:p w14:paraId="6807707A" w14:textId="00C12692" w:rsidR="00C26F2E" w:rsidRPr="00431479" w:rsidRDefault="00BD69DF" w:rsidP="009E696B">
                <w:pPr>
                  <w:rPr>
                    <w:rFonts w:ascii="Calibri" w:hAnsi="Calibri"/>
                    <w:sz w:val="22"/>
                    <w:szCs w:val="22"/>
                  </w:rPr>
                </w:pPr>
                <w:r>
                  <w:rPr>
                    <w:rStyle w:val="formChar"/>
                  </w:rPr>
                  <w:t>NA</w:t>
                </w:r>
              </w:p>
            </w:tc>
          </w:sdtContent>
        </w:sdt>
        <w:tc>
          <w:tcPr>
            <w:tcW w:w="298" w:type="dxa"/>
            <w:tcBorders>
              <w:left w:val="nil"/>
              <w:bottom w:val="double" w:sz="4" w:space="0" w:color="auto"/>
            </w:tcBorders>
          </w:tcPr>
          <w:p w14:paraId="571641C9" w14:textId="49410547" w:rsidR="00C26F2E" w:rsidRDefault="00C26F2E" w:rsidP="005B0CE0">
            <w:pPr>
              <w:rPr>
                <w:rFonts w:ascii="Calibri" w:hAnsi="Calibri"/>
                <w:b/>
                <w:sz w:val="22"/>
                <w:szCs w:val="22"/>
              </w:rPr>
            </w:pPr>
          </w:p>
        </w:tc>
        <w:tc>
          <w:tcPr>
            <w:tcW w:w="4086" w:type="dxa"/>
            <w:vMerge/>
            <w:tcBorders>
              <w:bottom w:val="double" w:sz="4" w:space="0" w:color="auto"/>
              <w:right w:val="double" w:sz="4" w:space="0" w:color="auto"/>
            </w:tcBorders>
          </w:tcPr>
          <w:p w14:paraId="0BE6AD8A" w14:textId="77777777" w:rsidR="00C26F2E" w:rsidRDefault="00C26F2E" w:rsidP="00FF3CA9">
            <w:pPr>
              <w:rPr>
                <w:rFonts w:ascii="Calibri" w:hAnsi="Calibri"/>
                <w:b/>
                <w:sz w:val="22"/>
                <w:szCs w:val="22"/>
              </w:rPr>
            </w:pPr>
          </w:p>
        </w:tc>
      </w:tr>
      <w:tr w:rsidR="00431479" w14:paraId="262EF70A" w14:textId="77777777" w:rsidTr="005B0CE0">
        <w:tc>
          <w:tcPr>
            <w:tcW w:w="10770" w:type="dxa"/>
            <w:gridSpan w:val="6"/>
            <w:tcBorders>
              <w:top w:val="double" w:sz="4" w:space="0" w:color="auto"/>
              <w:left w:val="double" w:sz="4" w:space="0" w:color="auto"/>
              <w:bottom w:val="nil"/>
              <w:right w:val="double" w:sz="4" w:space="0" w:color="auto"/>
            </w:tcBorders>
          </w:tcPr>
          <w:p w14:paraId="2ACA1907" w14:textId="5A9ECA7E" w:rsidR="00431479" w:rsidRPr="00431479" w:rsidRDefault="00431479" w:rsidP="00FF3CA9">
            <w:pPr>
              <w:rPr>
                <w:rFonts w:ascii="Calibri" w:hAnsi="Calibri"/>
                <w:sz w:val="22"/>
                <w:szCs w:val="22"/>
              </w:rPr>
            </w:pPr>
            <w:r w:rsidRPr="00431479">
              <w:rPr>
                <w:rFonts w:ascii="Calibri" w:hAnsi="Calibri"/>
                <w:sz w:val="22"/>
                <w:szCs w:val="22"/>
              </w:rPr>
              <w:t>OBJECTIVES:</w:t>
            </w:r>
          </w:p>
        </w:tc>
      </w:tr>
      <w:tr w:rsidR="00431479" w14:paraId="5134B72F" w14:textId="77777777" w:rsidTr="005B0CE0">
        <w:trPr>
          <w:trHeight w:val="1503"/>
        </w:trPr>
        <w:sdt>
          <w:sdtPr>
            <w:rPr>
              <w:rStyle w:val="formChar"/>
              <w:rFonts w:ascii="Arial" w:hAnsi="Arial" w:cs="Arial"/>
            </w:rPr>
            <w:id w:val="-1553540543"/>
            <w:placeholder>
              <w:docPart w:val="D059EC83A9E04B74BA2162A53A5ABAB3"/>
            </w:placeholder>
          </w:sdtPr>
          <w:sdtEndPr>
            <w:rPr>
              <w:rStyle w:val="formChar"/>
            </w:rPr>
          </w:sdtEndPr>
          <w:sdtContent>
            <w:tc>
              <w:tcPr>
                <w:tcW w:w="10770" w:type="dxa"/>
                <w:gridSpan w:val="6"/>
                <w:tcBorders>
                  <w:top w:val="nil"/>
                  <w:left w:val="double" w:sz="4" w:space="0" w:color="auto"/>
                  <w:bottom w:val="double" w:sz="4" w:space="0" w:color="auto"/>
                  <w:right w:val="double" w:sz="4" w:space="0" w:color="auto"/>
                </w:tcBorders>
              </w:tcPr>
              <w:p w14:paraId="6A56545D" w14:textId="2F73C050" w:rsidR="00BD69DF" w:rsidRPr="00BD69DF" w:rsidRDefault="00BD69DF" w:rsidP="00BD69DF">
                <w:pPr>
                  <w:autoSpaceDE w:val="0"/>
                  <w:autoSpaceDN w:val="0"/>
                  <w:adjustRightInd w:val="0"/>
                  <w:rPr>
                    <w:rFonts w:ascii="Arial" w:hAnsi="Arial" w:cs="Arial"/>
                    <w:sz w:val="22"/>
                    <w:szCs w:val="22"/>
                  </w:rPr>
                </w:pPr>
                <w:r w:rsidRPr="00BD69DF">
                  <w:rPr>
                    <w:rFonts w:ascii="Arial" w:hAnsi="Arial" w:cs="Arial"/>
                  </w:rPr>
                  <w:t xml:space="preserve">Using </w:t>
                </w:r>
                <w:r w:rsidRPr="00BD69DF">
                  <w:rPr>
                    <w:rFonts w:ascii="Arial" w:hAnsi="Arial" w:cs="Arial"/>
                    <w:sz w:val="22"/>
                    <w:szCs w:val="22"/>
                  </w:rPr>
                  <w:t xml:space="preserve">Kaiser Permanente Colorado’s (KPCO) established patient portal, My Health Manager (MHM), </w:t>
                </w:r>
                <w:r w:rsidR="00EF7CFC">
                  <w:rPr>
                    <w:rFonts w:ascii="Arial" w:hAnsi="Arial" w:cs="Arial"/>
                    <w:sz w:val="22"/>
                    <w:szCs w:val="22"/>
                  </w:rPr>
                  <w:t xml:space="preserve">we </w:t>
                </w:r>
                <w:r w:rsidRPr="00BD69DF">
                  <w:rPr>
                    <w:rFonts w:ascii="Arial" w:hAnsi="Arial" w:cs="Arial"/>
                    <w:sz w:val="22"/>
                    <w:szCs w:val="22"/>
                  </w:rPr>
                  <w:t>conduct</w:t>
                </w:r>
                <w:r w:rsidR="00EF7CFC">
                  <w:rPr>
                    <w:rFonts w:ascii="Arial" w:hAnsi="Arial" w:cs="Arial"/>
                    <w:sz w:val="22"/>
                    <w:szCs w:val="22"/>
                  </w:rPr>
                  <w:t>ed</w:t>
                </w:r>
                <w:r w:rsidRPr="00BD69DF">
                  <w:rPr>
                    <w:rFonts w:ascii="Arial" w:hAnsi="Arial" w:cs="Arial"/>
                    <w:sz w:val="22"/>
                    <w:szCs w:val="22"/>
                  </w:rPr>
                  <w:t xml:space="preserve"> a secondary data analysis of the effects of portal utilization on important palliative care and end of life (PCEOL) outcomes. </w:t>
                </w:r>
                <w:r w:rsidR="00EF7CFC">
                  <w:rPr>
                    <w:rFonts w:ascii="Arial" w:hAnsi="Arial" w:cs="Arial"/>
                    <w:sz w:val="22"/>
                    <w:szCs w:val="22"/>
                  </w:rPr>
                  <w:t xml:space="preserve">The objectives of this project include: </w:t>
                </w:r>
              </w:p>
              <w:p w14:paraId="453CEE3B" w14:textId="72BB3FAB" w:rsidR="00BD69DF" w:rsidRPr="00BD69DF" w:rsidRDefault="00BD69DF" w:rsidP="00BD69DF">
                <w:pPr>
                  <w:pStyle w:val="ListParagraph"/>
                  <w:numPr>
                    <w:ilvl w:val="0"/>
                    <w:numId w:val="26"/>
                  </w:numPr>
                  <w:autoSpaceDE w:val="0"/>
                  <w:autoSpaceDN w:val="0"/>
                  <w:adjustRightInd w:val="0"/>
                  <w:rPr>
                    <w:rFonts w:ascii="Arial" w:hAnsi="Arial" w:cs="Arial"/>
                    <w:sz w:val="22"/>
                    <w:szCs w:val="22"/>
                  </w:rPr>
                </w:pPr>
                <w:r w:rsidRPr="00BD69DF">
                  <w:rPr>
                    <w:rFonts w:ascii="Arial" w:hAnsi="Arial" w:cs="Arial"/>
                    <w:sz w:val="22"/>
                    <w:szCs w:val="22"/>
                  </w:rPr>
                  <w:t xml:space="preserve">Describe </w:t>
                </w:r>
                <w:r w:rsidR="00EF7CFC">
                  <w:rPr>
                    <w:rFonts w:ascii="Arial" w:hAnsi="Arial" w:cs="Arial"/>
                    <w:sz w:val="22"/>
                    <w:szCs w:val="22"/>
                  </w:rPr>
                  <w:t>MHM</w:t>
                </w:r>
                <w:r w:rsidRPr="00BD69DF">
                  <w:rPr>
                    <w:rFonts w:ascii="Arial" w:hAnsi="Arial" w:cs="Arial"/>
                    <w:sz w:val="22"/>
                    <w:szCs w:val="22"/>
                  </w:rPr>
                  <w:t xml:space="preserve"> utilization patterns and user characteristics among deceased patients and their caregivers (via a proxy log-in </w:t>
                </w:r>
                <w:r w:rsidRPr="009A0C98">
                  <w:rPr>
                    <w:rFonts w:ascii="Arial" w:hAnsi="Arial" w:cs="Arial"/>
                    <w:sz w:val="22"/>
                    <w:szCs w:val="22"/>
                  </w:rPr>
                  <w:t>option) in the last 12</w:t>
                </w:r>
                <w:r w:rsidR="00EF7CFC">
                  <w:rPr>
                    <w:rFonts w:ascii="Arial" w:hAnsi="Arial" w:cs="Arial"/>
                    <w:sz w:val="22"/>
                    <w:szCs w:val="22"/>
                  </w:rPr>
                  <w:t xml:space="preserve"> </w:t>
                </w:r>
                <w:r w:rsidRPr="009A0C98">
                  <w:rPr>
                    <w:rFonts w:ascii="Arial" w:hAnsi="Arial" w:cs="Arial"/>
                    <w:sz w:val="22"/>
                    <w:szCs w:val="22"/>
                  </w:rPr>
                  <w:t xml:space="preserve">months of life. </w:t>
                </w:r>
              </w:p>
              <w:p w14:paraId="15BD5E49" w14:textId="2D97A677" w:rsidR="00BD69DF" w:rsidRPr="00BD69DF" w:rsidRDefault="00BD69DF" w:rsidP="00BD69DF">
                <w:pPr>
                  <w:pStyle w:val="ListParagraph"/>
                  <w:numPr>
                    <w:ilvl w:val="0"/>
                    <w:numId w:val="26"/>
                  </w:numPr>
                  <w:autoSpaceDE w:val="0"/>
                  <w:autoSpaceDN w:val="0"/>
                  <w:adjustRightInd w:val="0"/>
                  <w:rPr>
                    <w:rFonts w:ascii="Arial" w:hAnsi="Arial" w:cs="Arial"/>
                    <w:sz w:val="22"/>
                    <w:szCs w:val="22"/>
                  </w:rPr>
                </w:pPr>
                <w:r w:rsidRPr="00BD69DF">
                  <w:rPr>
                    <w:rFonts w:ascii="Arial" w:hAnsi="Arial" w:cs="Arial"/>
                    <w:sz w:val="22"/>
                    <w:szCs w:val="22"/>
                  </w:rPr>
                  <w:t xml:space="preserve">Conduct exploratory analysis to test the association between MHM utilization among deceased patients in the last 12 months of life and their proxy caregivers with important PCEOL outcomes including advance directive documentation, hospitalization near the end of life, and hospice referral/use.  </w:t>
                </w:r>
              </w:p>
              <w:p w14:paraId="614C8FC7" w14:textId="03DA071F" w:rsidR="00431479" w:rsidRPr="00BD69DF" w:rsidRDefault="00431479" w:rsidP="00BD69DF">
                <w:pPr>
                  <w:rPr>
                    <w:rFonts w:ascii="Arial" w:hAnsi="Arial" w:cs="Arial"/>
                    <w:b/>
                    <w:sz w:val="22"/>
                    <w:szCs w:val="22"/>
                  </w:rPr>
                </w:pPr>
              </w:p>
            </w:tc>
          </w:sdtContent>
        </w:sdt>
      </w:tr>
      <w:tr w:rsidR="003E0FD6" w14:paraId="72A7DD87" w14:textId="77777777" w:rsidTr="005B0CE0">
        <w:tc>
          <w:tcPr>
            <w:tcW w:w="10770" w:type="dxa"/>
            <w:gridSpan w:val="6"/>
            <w:tcBorders>
              <w:top w:val="double" w:sz="4" w:space="0" w:color="auto"/>
              <w:left w:val="double" w:sz="4" w:space="0" w:color="auto"/>
              <w:right w:val="double" w:sz="4" w:space="0" w:color="auto"/>
            </w:tcBorders>
          </w:tcPr>
          <w:p w14:paraId="6D18FCD1" w14:textId="2E182263" w:rsidR="003E0FD6" w:rsidRDefault="003E0FD6" w:rsidP="003E0FD6">
            <w:pPr>
              <w:jc w:val="center"/>
              <w:rPr>
                <w:rFonts w:ascii="Calibri" w:hAnsi="Calibri"/>
                <w:b/>
                <w:sz w:val="22"/>
                <w:szCs w:val="22"/>
              </w:rPr>
            </w:pPr>
            <w:r>
              <w:rPr>
                <w:rFonts w:ascii="Calibri" w:hAnsi="Calibri"/>
                <w:sz w:val="22"/>
                <w:szCs w:val="22"/>
              </w:rPr>
              <w:t>PARTICIPANTS</w:t>
            </w:r>
          </w:p>
        </w:tc>
      </w:tr>
      <w:tr w:rsidR="00356D02" w14:paraId="6751BDFB" w14:textId="77777777" w:rsidTr="00A855DD">
        <w:trPr>
          <w:trHeight w:val="270"/>
        </w:trPr>
        <w:tc>
          <w:tcPr>
            <w:tcW w:w="2918" w:type="dxa"/>
            <w:tcBorders>
              <w:top w:val="single" w:sz="4" w:space="0" w:color="auto"/>
              <w:left w:val="double" w:sz="4" w:space="0" w:color="auto"/>
              <w:right w:val="single" w:sz="4" w:space="0" w:color="auto"/>
            </w:tcBorders>
          </w:tcPr>
          <w:p w14:paraId="143F96D0" w14:textId="4F84F77A" w:rsidR="003E0FD6" w:rsidRPr="003E0FD6" w:rsidRDefault="003E0FD6" w:rsidP="003E0FD6">
            <w:pPr>
              <w:jc w:val="center"/>
              <w:rPr>
                <w:rFonts w:ascii="Calibri" w:hAnsi="Calibri"/>
                <w:sz w:val="22"/>
                <w:szCs w:val="22"/>
              </w:rPr>
            </w:pPr>
          </w:p>
        </w:tc>
        <w:tc>
          <w:tcPr>
            <w:tcW w:w="1891" w:type="dxa"/>
            <w:gridSpan w:val="2"/>
            <w:tcBorders>
              <w:top w:val="single" w:sz="4" w:space="0" w:color="auto"/>
              <w:left w:val="single" w:sz="4" w:space="0" w:color="auto"/>
              <w:bottom w:val="single" w:sz="4" w:space="0" w:color="auto"/>
            </w:tcBorders>
          </w:tcPr>
          <w:p w14:paraId="65BCB90E" w14:textId="600818B8" w:rsidR="003E0FD6" w:rsidRPr="003E0FD6" w:rsidRDefault="003E0FD6" w:rsidP="003E0FD6">
            <w:pPr>
              <w:jc w:val="center"/>
              <w:rPr>
                <w:rFonts w:ascii="Calibri" w:hAnsi="Calibri"/>
                <w:sz w:val="22"/>
                <w:szCs w:val="22"/>
              </w:rPr>
            </w:pPr>
            <w:r>
              <w:rPr>
                <w:rFonts w:ascii="Calibri" w:hAnsi="Calibri"/>
                <w:sz w:val="22"/>
                <w:szCs w:val="22"/>
              </w:rPr>
              <w:t>ENROLLMENT</w:t>
            </w:r>
          </w:p>
        </w:tc>
        <w:tc>
          <w:tcPr>
            <w:tcW w:w="5961" w:type="dxa"/>
            <w:gridSpan w:val="3"/>
            <w:tcBorders>
              <w:top w:val="single" w:sz="4" w:space="0" w:color="auto"/>
              <w:right w:val="double" w:sz="4" w:space="0" w:color="auto"/>
            </w:tcBorders>
          </w:tcPr>
          <w:p w14:paraId="14143C15" w14:textId="05FBDB79" w:rsidR="003E0FD6" w:rsidRPr="00431479" w:rsidRDefault="003E0FD6" w:rsidP="003E0FD6">
            <w:pPr>
              <w:jc w:val="center"/>
              <w:rPr>
                <w:rFonts w:ascii="Calibri" w:hAnsi="Calibri"/>
                <w:sz w:val="22"/>
                <w:szCs w:val="22"/>
              </w:rPr>
            </w:pPr>
            <w:r>
              <w:rPr>
                <w:rFonts w:ascii="Calibri" w:hAnsi="Calibri"/>
                <w:sz w:val="22"/>
                <w:szCs w:val="22"/>
              </w:rPr>
              <w:t>ELIGIBILITY CRITERIA</w:t>
            </w:r>
          </w:p>
        </w:tc>
      </w:tr>
      <w:tr w:rsidR="00356D02" w14:paraId="24E14540" w14:textId="77777777" w:rsidTr="00A855DD">
        <w:trPr>
          <w:trHeight w:val="270"/>
        </w:trPr>
        <w:tc>
          <w:tcPr>
            <w:tcW w:w="2918" w:type="dxa"/>
            <w:tcBorders>
              <w:left w:val="double" w:sz="4" w:space="0" w:color="auto"/>
              <w:right w:val="single" w:sz="4" w:space="0" w:color="auto"/>
            </w:tcBorders>
          </w:tcPr>
          <w:p w14:paraId="45F2238B" w14:textId="2943F1CC" w:rsidR="003E0FD6" w:rsidRPr="00431479" w:rsidRDefault="003E0FD6" w:rsidP="005C2552">
            <w:pPr>
              <w:rPr>
                <w:rFonts w:ascii="Calibri" w:hAnsi="Calibri"/>
                <w:sz w:val="22"/>
                <w:szCs w:val="22"/>
              </w:rPr>
            </w:pPr>
            <w:r>
              <w:rPr>
                <w:rFonts w:ascii="Calibri" w:hAnsi="Calibri"/>
                <w:sz w:val="22"/>
                <w:szCs w:val="22"/>
              </w:rPr>
              <w:t>Patients:</w:t>
            </w:r>
          </w:p>
        </w:tc>
        <w:sdt>
          <w:sdtPr>
            <w:rPr>
              <w:rStyle w:val="formChar"/>
            </w:rPr>
            <w:id w:val="1061526487"/>
            <w:placeholder>
              <w:docPart w:val="8DF7936F63C34B80A18B45E276D5596C"/>
            </w:placeholder>
            <w:text w:multiLine="1"/>
          </w:sdtPr>
          <w:sdtEndPr>
            <w:rPr>
              <w:rStyle w:val="formChar"/>
            </w:rPr>
          </w:sdtEndPr>
          <w:sdtContent>
            <w:tc>
              <w:tcPr>
                <w:tcW w:w="1891" w:type="dxa"/>
                <w:gridSpan w:val="2"/>
                <w:tcBorders>
                  <w:left w:val="single" w:sz="4" w:space="0" w:color="auto"/>
                </w:tcBorders>
              </w:tcPr>
              <w:p w14:paraId="754A71C5" w14:textId="329747B2" w:rsidR="003E0FD6" w:rsidRDefault="00BD69DF" w:rsidP="009E696B">
                <w:pPr>
                  <w:rPr>
                    <w:rFonts w:ascii="Calibri" w:hAnsi="Calibri"/>
                    <w:b/>
                    <w:sz w:val="22"/>
                    <w:szCs w:val="22"/>
                  </w:rPr>
                </w:pPr>
                <w:r>
                  <w:rPr>
                    <w:rStyle w:val="formChar"/>
                  </w:rPr>
                  <w:t>6517</w:t>
                </w:r>
              </w:p>
            </w:tc>
          </w:sdtContent>
        </w:sdt>
        <w:sdt>
          <w:sdtPr>
            <w:rPr>
              <w:rStyle w:val="formChar"/>
            </w:rPr>
            <w:id w:val="68783443"/>
            <w:placeholder>
              <w:docPart w:val="374CC689AB9948BCAD2C0029360BB7CF"/>
            </w:placeholder>
          </w:sdtPr>
          <w:sdtEndPr>
            <w:rPr>
              <w:rStyle w:val="DefaultParagraphFont"/>
              <w:rFonts w:asciiTheme="minorHAnsi" w:hAnsiTheme="minorHAnsi"/>
              <w:b w:val="0"/>
              <w:sz w:val="24"/>
              <w:szCs w:val="24"/>
            </w:rPr>
          </w:sdtEndPr>
          <w:sdtContent>
            <w:tc>
              <w:tcPr>
                <w:tcW w:w="5961" w:type="dxa"/>
                <w:gridSpan w:val="3"/>
                <w:tcBorders>
                  <w:right w:val="double" w:sz="4" w:space="0" w:color="auto"/>
                </w:tcBorders>
              </w:tcPr>
              <w:p w14:paraId="43FB9072" w14:textId="30AD19DB" w:rsidR="003E0FD6" w:rsidRPr="009E696B" w:rsidRDefault="009A0C98" w:rsidP="009E696B">
                <w:pPr>
                  <w:rPr>
                    <w:rFonts w:ascii="Calibri" w:hAnsi="Calibri"/>
                    <w:b/>
                    <w:sz w:val="22"/>
                    <w:szCs w:val="22"/>
                  </w:rPr>
                </w:pPr>
                <w:r>
                  <w:rPr>
                    <w:rStyle w:val="formChar"/>
                  </w:rPr>
                  <w:t>Patient portal users who died from a serious or chronic illness</w:t>
                </w:r>
              </w:p>
            </w:tc>
          </w:sdtContent>
        </w:sdt>
      </w:tr>
      <w:tr w:rsidR="00356D02" w14:paraId="0F924729" w14:textId="77777777" w:rsidTr="00A855DD">
        <w:trPr>
          <w:trHeight w:val="270"/>
        </w:trPr>
        <w:tc>
          <w:tcPr>
            <w:tcW w:w="2918" w:type="dxa"/>
            <w:tcBorders>
              <w:left w:val="double" w:sz="4" w:space="0" w:color="auto"/>
              <w:bottom w:val="single" w:sz="4" w:space="0" w:color="auto"/>
              <w:right w:val="single" w:sz="4" w:space="0" w:color="auto"/>
            </w:tcBorders>
          </w:tcPr>
          <w:p w14:paraId="712A67F0" w14:textId="6490C5DF" w:rsidR="003E0FD6" w:rsidRPr="00431479" w:rsidRDefault="003E0FD6" w:rsidP="005C2552">
            <w:pPr>
              <w:rPr>
                <w:rFonts w:ascii="Calibri" w:hAnsi="Calibri"/>
                <w:sz w:val="22"/>
                <w:szCs w:val="22"/>
              </w:rPr>
            </w:pPr>
            <w:r>
              <w:rPr>
                <w:rFonts w:ascii="Calibri" w:hAnsi="Calibri"/>
                <w:sz w:val="22"/>
                <w:szCs w:val="22"/>
              </w:rPr>
              <w:t>Informal Caregivers:</w:t>
            </w:r>
          </w:p>
        </w:tc>
        <w:sdt>
          <w:sdtPr>
            <w:rPr>
              <w:rStyle w:val="formChar"/>
            </w:rPr>
            <w:id w:val="184957424"/>
            <w:placeholder>
              <w:docPart w:val="0D7E27DA54D04B68BD3E63C276E39C30"/>
            </w:placeholder>
          </w:sdtPr>
          <w:sdtEndPr>
            <w:rPr>
              <w:rStyle w:val="formChar"/>
            </w:rPr>
          </w:sdtEndPr>
          <w:sdtContent>
            <w:tc>
              <w:tcPr>
                <w:tcW w:w="1891" w:type="dxa"/>
                <w:gridSpan w:val="2"/>
                <w:tcBorders>
                  <w:left w:val="single" w:sz="4" w:space="0" w:color="auto"/>
                  <w:bottom w:val="single" w:sz="4" w:space="0" w:color="auto"/>
                </w:tcBorders>
              </w:tcPr>
              <w:p w14:paraId="02E24B2B" w14:textId="630A79F0" w:rsidR="003E0FD6" w:rsidRDefault="00BD69DF" w:rsidP="00A9358E">
                <w:pPr>
                  <w:rPr>
                    <w:rFonts w:ascii="Calibri" w:hAnsi="Calibri"/>
                    <w:b/>
                    <w:sz w:val="22"/>
                    <w:szCs w:val="22"/>
                  </w:rPr>
                </w:pPr>
                <w:r>
                  <w:rPr>
                    <w:rStyle w:val="formChar"/>
                  </w:rPr>
                  <w:t>163</w:t>
                </w:r>
              </w:p>
            </w:tc>
          </w:sdtContent>
        </w:sdt>
        <w:sdt>
          <w:sdtPr>
            <w:rPr>
              <w:rStyle w:val="formChar"/>
            </w:rPr>
            <w:id w:val="96146560"/>
            <w:placeholder>
              <w:docPart w:val="960FFD4D9241412B8F2EA6BE57511E92"/>
            </w:placeholder>
          </w:sdtPr>
          <w:sdtEndPr>
            <w:rPr>
              <w:rStyle w:val="formChar"/>
            </w:rPr>
          </w:sdtEndPr>
          <w:sdtContent>
            <w:tc>
              <w:tcPr>
                <w:tcW w:w="5961" w:type="dxa"/>
                <w:gridSpan w:val="3"/>
                <w:tcBorders>
                  <w:right w:val="double" w:sz="4" w:space="0" w:color="auto"/>
                </w:tcBorders>
              </w:tcPr>
              <w:p w14:paraId="3E6A502B" w14:textId="7FD85E7B" w:rsidR="003E0FD6" w:rsidRDefault="009A0C98" w:rsidP="009E696B">
                <w:pPr>
                  <w:rPr>
                    <w:rFonts w:ascii="Calibri" w:hAnsi="Calibri"/>
                    <w:b/>
                    <w:sz w:val="22"/>
                    <w:szCs w:val="22"/>
                  </w:rPr>
                </w:pPr>
                <w:r>
                  <w:rPr>
                    <w:rStyle w:val="formChar"/>
                  </w:rPr>
                  <w:t>Portal proxy users of patients who died from a serious or chronic condition</w:t>
                </w:r>
              </w:p>
            </w:tc>
          </w:sdtContent>
        </w:sdt>
      </w:tr>
      <w:tr w:rsidR="00356D02" w14:paraId="63A0853B" w14:textId="77777777" w:rsidTr="00A855DD">
        <w:trPr>
          <w:trHeight w:val="270"/>
        </w:trPr>
        <w:tc>
          <w:tcPr>
            <w:tcW w:w="2918" w:type="dxa"/>
            <w:tcBorders>
              <w:left w:val="double" w:sz="4" w:space="0" w:color="auto"/>
              <w:bottom w:val="single" w:sz="4" w:space="0" w:color="auto"/>
              <w:right w:val="single" w:sz="4" w:space="0" w:color="auto"/>
            </w:tcBorders>
          </w:tcPr>
          <w:p w14:paraId="79C0A996" w14:textId="7D56C228" w:rsidR="003E0FD6" w:rsidRPr="00431479" w:rsidRDefault="003E0FD6" w:rsidP="005C2552">
            <w:pPr>
              <w:rPr>
                <w:rFonts w:ascii="Calibri" w:hAnsi="Calibri"/>
                <w:sz w:val="22"/>
                <w:szCs w:val="22"/>
              </w:rPr>
            </w:pPr>
            <w:r>
              <w:rPr>
                <w:rFonts w:ascii="Calibri" w:hAnsi="Calibri"/>
                <w:sz w:val="22"/>
                <w:szCs w:val="22"/>
              </w:rPr>
              <w:t>Health Care Providers:</w:t>
            </w:r>
          </w:p>
        </w:tc>
        <w:sdt>
          <w:sdtPr>
            <w:rPr>
              <w:rStyle w:val="formChar"/>
            </w:rPr>
            <w:id w:val="506799501"/>
            <w:placeholder>
              <w:docPart w:val="6774DCCA2D61498ABA4DCFB7A3111606"/>
            </w:placeholder>
          </w:sdtPr>
          <w:sdtEndPr>
            <w:rPr>
              <w:rStyle w:val="formChar"/>
            </w:rPr>
          </w:sdtEndPr>
          <w:sdtContent>
            <w:tc>
              <w:tcPr>
                <w:tcW w:w="1891" w:type="dxa"/>
                <w:gridSpan w:val="2"/>
                <w:tcBorders>
                  <w:left w:val="single" w:sz="4" w:space="0" w:color="auto"/>
                  <w:bottom w:val="single" w:sz="4" w:space="0" w:color="auto"/>
                </w:tcBorders>
              </w:tcPr>
              <w:p w14:paraId="6F36DA72" w14:textId="76DC8F1C" w:rsidR="003E0FD6" w:rsidRDefault="00BD69DF" w:rsidP="00A9358E">
                <w:pPr>
                  <w:rPr>
                    <w:rFonts w:ascii="Calibri" w:hAnsi="Calibri"/>
                    <w:b/>
                    <w:sz w:val="22"/>
                    <w:szCs w:val="22"/>
                  </w:rPr>
                </w:pPr>
                <w:r>
                  <w:rPr>
                    <w:rStyle w:val="formChar"/>
                  </w:rPr>
                  <w:t>0</w:t>
                </w:r>
              </w:p>
            </w:tc>
          </w:sdtContent>
        </w:sdt>
        <w:sdt>
          <w:sdtPr>
            <w:rPr>
              <w:rStyle w:val="formChar"/>
            </w:rPr>
            <w:id w:val="1966309939"/>
            <w:placeholder>
              <w:docPart w:val="288B1F20D5EB4CBCB38B7BAD6F15BFB9"/>
            </w:placeholder>
          </w:sdtPr>
          <w:sdtEndPr>
            <w:rPr>
              <w:rStyle w:val="formChar"/>
            </w:rPr>
          </w:sdtEndPr>
          <w:sdtContent>
            <w:tc>
              <w:tcPr>
                <w:tcW w:w="5961" w:type="dxa"/>
                <w:gridSpan w:val="3"/>
                <w:tcBorders>
                  <w:right w:val="double" w:sz="4" w:space="0" w:color="auto"/>
                </w:tcBorders>
              </w:tcPr>
              <w:p w14:paraId="26674A77" w14:textId="18055FE4" w:rsidR="003E0FD6" w:rsidRDefault="009A0C98" w:rsidP="00797DB4">
                <w:pPr>
                  <w:rPr>
                    <w:rFonts w:ascii="Calibri" w:hAnsi="Calibri"/>
                    <w:b/>
                    <w:sz w:val="22"/>
                    <w:szCs w:val="22"/>
                  </w:rPr>
                </w:pPr>
                <w:r>
                  <w:rPr>
                    <w:rStyle w:val="formChar"/>
                  </w:rPr>
                  <w:t>N/A</w:t>
                </w:r>
              </w:p>
            </w:tc>
          </w:sdtContent>
        </w:sdt>
      </w:tr>
      <w:tr w:rsidR="00431479" w:rsidRPr="00431479" w14:paraId="4864FBFE" w14:textId="77777777" w:rsidTr="005B0CE0">
        <w:tc>
          <w:tcPr>
            <w:tcW w:w="10770" w:type="dxa"/>
            <w:gridSpan w:val="6"/>
            <w:tcBorders>
              <w:top w:val="double" w:sz="4" w:space="0" w:color="auto"/>
              <w:left w:val="double" w:sz="4" w:space="0" w:color="auto"/>
              <w:bottom w:val="nil"/>
              <w:right w:val="double" w:sz="4" w:space="0" w:color="auto"/>
            </w:tcBorders>
          </w:tcPr>
          <w:p w14:paraId="79FBB53E" w14:textId="6F16D636" w:rsidR="00431479" w:rsidRPr="00431479" w:rsidRDefault="00431479" w:rsidP="005C2552">
            <w:pPr>
              <w:rPr>
                <w:rFonts w:ascii="Calibri" w:hAnsi="Calibri"/>
                <w:sz w:val="22"/>
                <w:szCs w:val="22"/>
              </w:rPr>
            </w:pPr>
            <w:r>
              <w:rPr>
                <w:rFonts w:ascii="Calibri" w:hAnsi="Calibri"/>
                <w:sz w:val="22"/>
                <w:szCs w:val="22"/>
              </w:rPr>
              <w:t>METHODOLOGY</w:t>
            </w:r>
            <w:r w:rsidRPr="00431479">
              <w:rPr>
                <w:rFonts w:ascii="Calibri" w:hAnsi="Calibri"/>
                <w:sz w:val="22"/>
                <w:szCs w:val="22"/>
              </w:rPr>
              <w:t>:</w:t>
            </w:r>
          </w:p>
        </w:tc>
      </w:tr>
      <w:tr w:rsidR="00431479" w14:paraId="6CAE5D37" w14:textId="77777777" w:rsidTr="005B0CE0">
        <w:trPr>
          <w:trHeight w:val="1548"/>
        </w:trPr>
        <w:sdt>
          <w:sdtPr>
            <w:rPr>
              <w:rStyle w:val="formChar"/>
            </w:rPr>
            <w:id w:val="-1666312"/>
            <w:placeholder>
              <w:docPart w:val="69A659BA254D4076B0C6878BE2CD0B16"/>
            </w:placeholder>
          </w:sdtPr>
          <w:sdtEndPr>
            <w:rPr>
              <w:rStyle w:val="DefaultParagraphFont"/>
              <w:rFonts w:asciiTheme="minorHAnsi" w:hAnsiTheme="minorHAnsi"/>
              <w:b w:val="0"/>
              <w:sz w:val="24"/>
              <w:szCs w:val="24"/>
            </w:rPr>
          </w:sdtEndPr>
          <w:sdtContent>
            <w:tc>
              <w:tcPr>
                <w:tcW w:w="10770" w:type="dxa"/>
                <w:gridSpan w:val="6"/>
                <w:tcBorders>
                  <w:top w:val="nil"/>
                  <w:left w:val="double" w:sz="4" w:space="0" w:color="auto"/>
                  <w:bottom w:val="double" w:sz="4" w:space="0" w:color="auto"/>
                  <w:right w:val="double" w:sz="4" w:space="0" w:color="auto"/>
                </w:tcBorders>
              </w:tcPr>
              <w:p w14:paraId="01D7C358" w14:textId="75D0EBF7" w:rsidR="00BD69DF" w:rsidRDefault="00BD69DF" w:rsidP="00BD69DF">
                <w:pPr>
                  <w:rPr>
                    <w:rFonts w:ascii="Arial" w:hAnsi="Arial" w:cs="Arial"/>
                    <w:sz w:val="22"/>
                  </w:rPr>
                </w:pPr>
                <w:r w:rsidRPr="00BD69DF">
                  <w:rPr>
                    <w:rFonts w:ascii="Arial" w:hAnsi="Arial" w:cs="Arial"/>
                    <w:sz w:val="22"/>
                    <w:u w:val="single"/>
                  </w:rPr>
                  <w:t>D</w:t>
                </w:r>
                <w:r w:rsidRPr="00BD69DF">
                  <w:rPr>
                    <w:rFonts w:ascii="Arial" w:hAnsi="Arial" w:cs="Arial"/>
                    <w:u w:val="single"/>
                  </w:rPr>
                  <w:t>esign:</w:t>
                </w:r>
                <w:r>
                  <w:rPr>
                    <w:rFonts w:ascii="Arial" w:hAnsi="Arial" w:cs="Arial"/>
                  </w:rPr>
                  <w:t xml:space="preserve"> R</w:t>
                </w:r>
                <w:r>
                  <w:rPr>
                    <w:rFonts w:ascii="Arial" w:hAnsi="Arial" w:cs="Arial"/>
                    <w:sz w:val="22"/>
                  </w:rPr>
                  <w:t xml:space="preserve">etrospective cohort study </w:t>
                </w:r>
                <w:r w:rsidRPr="00320A63">
                  <w:rPr>
                    <w:rFonts w:ascii="Arial" w:hAnsi="Arial" w:cs="Arial"/>
                    <w:sz w:val="22"/>
                  </w:rPr>
                  <w:t xml:space="preserve">to investigate the utility of portals during </w:t>
                </w:r>
                <w:r>
                  <w:rPr>
                    <w:rFonts w:ascii="Arial" w:hAnsi="Arial" w:cs="Arial"/>
                    <w:sz w:val="22"/>
                  </w:rPr>
                  <w:t>PCEOL</w:t>
                </w:r>
                <w:r w:rsidRPr="00320A63">
                  <w:rPr>
                    <w:rFonts w:ascii="Arial" w:hAnsi="Arial" w:cs="Arial"/>
                    <w:sz w:val="22"/>
                  </w:rPr>
                  <w:t>.</w:t>
                </w:r>
                <w:r>
                  <w:rPr>
                    <w:rFonts w:ascii="Arial" w:hAnsi="Arial" w:cs="Arial"/>
                    <w:sz w:val="22"/>
                  </w:rPr>
                  <w:t xml:space="preserve"> </w:t>
                </w:r>
              </w:p>
              <w:p w14:paraId="7251ACAD" w14:textId="77777777" w:rsidR="00BD69DF" w:rsidRDefault="00BD69DF" w:rsidP="00BD69DF">
                <w:pPr>
                  <w:rPr>
                    <w:rFonts w:ascii="Arial" w:hAnsi="Arial" w:cs="Arial"/>
                    <w:sz w:val="22"/>
                  </w:rPr>
                </w:pPr>
              </w:p>
              <w:p w14:paraId="0D4CE8B2" w14:textId="425A57F7" w:rsidR="00BD69DF" w:rsidRDefault="00BD69DF" w:rsidP="00BD69DF">
                <w:pPr>
                  <w:rPr>
                    <w:rFonts w:ascii="Arial" w:hAnsi="Arial" w:cs="Arial"/>
                    <w:sz w:val="22"/>
                  </w:rPr>
                </w:pPr>
                <w:r w:rsidRPr="00BD69DF">
                  <w:rPr>
                    <w:rFonts w:ascii="Arial" w:hAnsi="Arial" w:cs="Arial"/>
                    <w:sz w:val="22"/>
                    <w:u w:val="single"/>
                  </w:rPr>
                  <w:t>Sample:</w:t>
                </w:r>
                <w:r>
                  <w:rPr>
                    <w:rFonts w:ascii="Arial" w:hAnsi="Arial" w:cs="Arial"/>
                    <w:sz w:val="22"/>
                  </w:rPr>
                  <w:t xml:space="preserve"> Deceased </w:t>
                </w:r>
                <w:r w:rsidRPr="00320A63">
                  <w:rPr>
                    <w:rFonts w:ascii="Arial" w:hAnsi="Arial" w:cs="Arial"/>
                    <w:sz w:val="22"/>
                  </w:rPr>
                  <w:t xml:space="preserve">patient and caregiver </w:t>
                </w:r>
                <w:r>
                  <w:rPr>
                    <w:rFonts w:ascii="Arial" w:hAnsi="Arial" w:cs="Arial"/>
                    <w:sz w:val="22"/>
                  </w:rPr>
                  <w:t xml:space="preserve">MHM </w:t>
                </w:r>
                <w:r w:rsidRPr="00320A63">
                  <w:rPr>
                    <w:rFonts w:ascii="Arial" w:hAnsi="Arial" w:cs="Arial"/>
                    <w:sz w:val="22"/>
                  </w:rPr>
                  <w:t xml:space="preserve">users </w:t>
                </w:r>
                <w:r>
                  <w:rPr>
                    <w:rFonts w:ascii="Arial" w:hAnsi="Arial" w:cs="Arial"/>
                    <w:sz w:val="22"/>
                  </w:rPr>
                  <w:t xml:space="preserve">over the age of 18 </w:t>
                </w:r>
                <w:r w:rsidRPr="00320A63">
                  <w:rPr>
                    <w:rFonts w:ascii="Arial" w:hAnsi="Arial" w:cs="Arial"/>
                    <w:sz w:val="22"/>
                  </w:rPr>
                  <w:t xml:space="preserve">between 1/1/2016-6/30/2019. Patients and caregivers must </w:t>
                </w:r>
                <w:r>
                  <w:rPr>
                    <w:rFonts w:ascii="Arial" w:hAnsi="Arial" w:cs="Arial"/>
                    <w:sz w:val="22"/>
                  </w:rPr>
                  <w:t xml:space="preserve">have </w:t>
                </w:r>
                <w:r w:rsidRPr="00320A63">
                  <w:rPr>
                    <w:rFonts w:ascii="Arial" w:hAnsi="Arial" w:cs="Arial"/>
                    <w:sz w:val="22"/>
                  </w:rPr>
                  <w:t>be</w:t>
                </w:r>
                <w:r>
                  <w:rPr>
                    <w:rFonts w:ascii="Arial" w:hAnsi="Arial" w:cs="Arial"/>
                    <w:sz w:val="22"/>
                  </w:rPr>
                  <w:t>en</w:t>
                </w:r>
                <w:r w:rsidRPr="00320A63">
                  <w:rPr>
                    <w:rFonts w:ascii="Arial" w:hAnsi="Arial" w:cs="Arial"/>
                    <w:sz w:val="22"/>
                  </w:rPr>
                  <w:t xml:space="preserve"> registered for MHM during the 12 months prior to the patient’s death. </w:t>
                </w:r>
                <w:r>
                  <w:rPr>
                    <w:rFonts w:ascii="Arial" w:hAnsi="Arial" w:cs="Arial"/>
                    <w:sz w:val="22"/>
                  </w:rPr>
                  <w:t>Patients who did not die from a chronic or serious illness (</w:t>
                </w:r>
                <w:proofErr w:type="gramStart"/>
                <w:r>
                  <w:rPr>
                    <w:rFonts w:ascii="Arial" w:hAnsi="Arial" w:cs="Arial"/>
                    <w:sz w:val="22"/>
                  </w:rPr>
                  <w:t>i.e.</w:t>
                </w:r>
                <w:proofErr w:type="gramEnd"/>
                <w:r>
                  <w:rPr>
                    <w:rFonts w:ascii="Arial" w:hAnsi="Arial" w:cs="Arial"/>
                    <w:sz w:val="22"/>
                  </w:rPr>
                  <w:t xml:space="preserve"> accident) were excluded from analysis to</w:t>
                </w:r>
                <w:r w:rsidRPr="00320A63">
                  <w:rPr>
                    <w:rFonts w:ascii="Arial" w:hAnsi="Arial" w:cs="Arial"/>
                    <w:sz w:val="22"/>
                  </w:rPr>
                  <w:t xml:space="preserve"> accurately capture patient portal use at end of life. </w:t>
                </w:r>
              </w:p>
              <w:p w14:paraId="1EED86F5" w14:textId="195F31E2" w:rsidR="00BD69DF" w:rsidRDefault="00BD69DF" w:rsidP="00BD69DF">
                <w:pPr>
                  <w:rPr>
                    <w:rFonts w:ascii="Arial" w:hAnsi="Arial" w:cs="Arial"/>
                    <w:sz w:val="22"/>
                  </w:rPr>
                </w:pPr>
              </w:p>
              <w:p w14:paraId="2894CD62" w14:textId="658C4BD3" w:rsidR="00BD69DF" w:rsidRDefault="00BD69DF" w:rsidP="00BD69DF">
                <w:pPr>
                  <w:rPr>
                    <w:rFonts w:ascii="Arial" w:hAnsi="Arial" w:cs="Arial"/>
                    <w:sz w:val="22"/>
                  </w:rPr>
                </w:pPr>
                <w:r w:rsidRPr="00BD69DF">
                  <w:rPr>
                    <w:rFonts w:ascii="Arial" w:hAnsi="Arial" w:cs="Arial"/>
                    <w:sz w:val="22"/>
                    <w:u w:val="single"/>
                  </w:rPr>
                  <w:t>Data Extraction:</w:t>
                </w:r>
                <w:r>
                  <w:rPr>
                    <w:rFonts w:ascii="Arial" w:hAnsi="Arial" w:cs="Arial"/>
                    <w:sz w:val="22"/>
                  </w:rPr>
                  <w:t xml:space="preserve"> </w:t>
                </w:r>
                <w:r w:rsidRPr="00BD69DF">
                  <w:rPr>
                    <w:rFonts w:ascii="Arial" w:hAnsi="Arial" w:cs="Arial"/>
                    <w:sz w:val="22"/>
                  </w:rPr>
                  <w:t xml:space="preserve">Data </w:t>
                </w:r>
                <w:r>
                  <w:rPr>
                    <w:rFonts w:ascii="Arial" w:hAnsi="Arial" w:cs="Arial"/>
                    <w:sz w:val="22"/>
                  </w:rPr>
                  <w:t>was</w:t>
                </w:r>
                <w:r w:rsidRPr="00BD69DF">
                  <w:rPr>
                    <w:rFonts w:ascii="Arial" w:hAnsi="Arial" w:cs="Arial"/>
                    <w:sz w:val="22"/>
                  </w:rPr>
                  <w:t xml:space="preserve"> extracted from KPCO’s integrated electronic medical record, KP </w:t>
                </w:r>
                <w:proofErr w:type="spellStart"/>
                <w:r w:rsidRPr="00BD69DF">
                  <w:rPr>
                    <w:rFonts w:ascii="Arial" w:hAnsi="Arial" w:cs="Arial"/>
                    <w:sz w:val="22"/>
                  </w:rPr>
                  <w:t>HealthConnect</w:t>
                </w:r>
                <w:proofErr w:type="spellEnd"/>
                <w:r w:rsidRPr="00BD69DF">
                  <w:rPr>
                    <w:rFonts w:ascii="Arial" w:hAnsi="Arial" w:cs="Arial"/>
                    <w:sz w:val="22"/>
                  </w:rPr>
                  <w:t>—Epic Systems, Death Records—Research Data Warehouse, Health Trac and My Health Manager databases. Data</w:t>
                </w:r>
                <w:r>
                  <w:rPr>
                    <w:rFonts w:ascii="Arial" w:hAnsi="Arial" w:cs="Arial"/>
                    <w:sz w:val="22"/>
                  </w:rPr>
                  <w:t xml:space="preserve"> </w:t>
                </w:r>
                <w:r w:rsidRPr="00BD69DF">
                  <w:rPr>
                    <w:rFonts w:ascii="Arial" w:hAnsi="Arial" w:cs="Arial"/>
                    <w:sz w:val="22"/>
                  </w:rPr>
                  <w:t>extracted include</w:t>
                </w:r>
                <w:r>
                  <w:rPr>
                    <w:rFonts w:ascii="Arial" w:hAnsi="Arial" w:cs="Arial"/>
                    <w:sz w:val="22"/>
                  </w:rPr>
                  <w:t>d</w:t>
                </w:r>
                <w:r w:rsidRPr="00BD69DF">
                  <w:rPr>
                    <w:rFonts w:ascii="Arial" w:hAnsi="Arial" w:cs="Arial"/>
                    <w:sz w:val="22"/>
                  </w:rPr>
                  <w:t xml:space="preserve"> patient characteristics (age, race, ethnicity, gender, diagnoses, </w:t>
                </w:r>
                <w:r w:rsidRPr="00BD69DF">
                  <w:rPr>
                    <w:rFonts w:ascii="Arial" w:hAnsi="Arial" w:cs="Arial"/>
                    <w:bCs/>
                    <w:sz w:val="22"/>
                  </w:rPr>
                  <w:t>rural/urban location, and socioeconomic status</w:t>
                </w:r>
                <w:r w:rsidRPr="00BD69DF">
                  <w:rPr>
                    <w:rFonts w:ascii="Arial" w:hAnsi="Arial" w:cs="Arial"/>
                    <w:sz w:val="22"/>
                  </w:rPr>
                  <w:t>), Care Group flags</w:t>
                </w:r>
                <w:r>
                  <w:rPr>
                    <w:rFonts w:ascii="Arial" w:hAnsi="Arial" w:cs="Arial"/>
                    <w:sz w:val="22"/>
                  </w:rPr>
                  <w:t xml:space="preserve"> (Advanced Illness, Serious Illness, Chronic Illness)</w:t>
                </w:r>
                <w:r w:rsidRPr="00BD69DF">
                  <w:rPr>
                    <w:rFonts w:ascii="Arial" w:hAnsi="Arial" w:cs="Arial"/>
                    <w:sz w:val="22"/>
                  </w:rPr>
                  <w:t>, date of flag, enrollment data, MHM utilization (number of log-ons, total time on site, and features used—Table 1), and PCEOL outcomes (advance directive documentation, hospitalization near end of life, and hospice referral/use)</w:t>
                </w:r>
              </w:p>
              <w:p w14:paraId="4069C8A9" w14:textId="3543D4A3" w:rsidR="00BD69DF" w:rsidRDefault="00BD69DF" w:rsidP="00BD69DF">
                <w:pPr>
                  <w:rPr>
                    <w:rFonts w:ascii="Arial" w:hAnsi="Arial" w:cs="Arial"/>
                    <w:sz w:val="22"/>
                  </w:rPr>
                </w:pPr>
              </w:p>
              <w:p w14:paraId="3B654530" w14:textId="181830EB" w:rsidR="00BD69DF" w:rsidRPr="00BD69DF" w:rsidRDefault="00BD69DF" w:rsidP="00BD69DF">
                <w:pPr>
                  <w:rPr>
                    <w:rFonts w:ascii="Arial" w:hAnsi="Arial" w:cs="Arial"/>
                    <w:sz w:val="22"/>
                  </w:rPr>
                </w:pPr>
                <w:r w:rsidRPr="00BD69DF">
                  <w:rPr>
                    <w:rFonts w:ascii="Arial" w:hAnsi="Arial" w:cs="Arial"/>
                    <w:sz w:val="22"/>
                    <w:u w:val="single"/>
                  </w:rPr>
                  <w:t>Analysis:</w:t>
                </w:r>
                <w:r>
                  <w:rPr>
                    <w:rFonts w:ascii="Arial" w:hAnsi="Arial" w:cs="Arial"/>
                    <w:sz w:val="22"/>
                  </w:rPr>
                  <w:t xml:space="preserve"> </w:t>
                </w:r>
                <w:r w:rsidRPr="00BD69DF">
                  <w:rPr>
                    <w:rFonts w:ascii="Arial" w:hAnsi="Arial" w:cs="Arial"/>
                    <w:sz w:val="22"/>
                  </w:rPr>
                  <w:t xml:space="preserve">After cleaning the data and addressing data issues and concerns, univariate descriptive analysis </w:t>
                </w:r>
                <w:r>
                  <w:rPr>
                    <w:rFonts w:ascii="Arial" w:hAnsi="Arial" w:cs="Arial"/>
                    <w:sz w:val="22"/>
                  </w:rPr>
                  <w:t>was</w:t>
                </w:r>
                <w:r w:rsidRPr="00BD69DF">
                  <w:rPr>
                    <w:rFonts w:ascii="Arial" w:hAnsi="Arial" w:cs="Arial"/>
                    <w:sz w:val="22"/>
                  </w:rPr>
                  <w:t xml:space="preserve"> conducted. Frequencies, measures of central tendency, and percentages </w:t>
                </w:r>
                <w:r>
                  <w:rPr>
                    <w:rFonts w:ascii="Arial" w:hAnsi="Arial" w:cs="Arial"/>
                    <w:sz w:val="22"/>
                  </w:rPr>
                  <w:t>were</w:t>
                </w:r>
                <w:r w:rsidRPr="00BD69DF">
                  <w:rPr>
                    <w:rFonts w:ascii="Arial" w:hAnsi="Arial" w:cs="Arial"/>
                    <w:sz w:val="22"/>
                  </w:rPr>
                  <w:t xml:space="preserve"> used to create summary tables of utilization patterns for number of log-ons</w:t>
                </w:r>
                <w:r w:rsidR="00EF7CFC">
                  <w:rPr>
                    <w:rFonts w:ascii="Arial" w:hAnsi="Arial" w:cs="Arial"/>
                    <w:sz w:val="22"/>
                  </w:rPr>
                  <w:t xml:space="preserve"> </w:t>
                </w:r>
                <w:r w:rsidRPr="00BD69DF">
                  <w:rPr>
                    <w:rFonts w:ascii="Arial" w:hAnsi="Arial" w:cs="Arial"/>
                    <w:sz w:val="22"/>
                  </w:rPr>
                  <w:t xml:space="preserve">and used MHM features per month, over the 12-month </w:t>
                </w:r>
                <w:r w:rsidRPr="00BD69DF">
                  <w:rPr>
                    <w:rFonts w:ascii="Arial" w:hAnsi="Arial" w:cs="Arial"/>
                    <w:sz w:val="22"/>
                  </w:rPr>
                  <w:lastRenderedPageBreak/>
                  <w:t>period as the patient nears death</w:t>
                </w:r>
                <w:r>
                  <w:rPr>
                    <w:rFonts w:ascii="Arial" w:hAnsi="Arial" w:cs="Arial"/>
                    <w:sz w:val="22"/>
                  </w:rPr>
                  <w:t xml:space="preserve">. </w:t>
                </w:r>
                <w:r w:rsidRPr="00BD69DF">
                  <w:rPr>
                    <w:rFonts w:ascii="Arial" w:hAnsi="Arial" w:cs="Arial"/>
                    <w:sz w:val="22"/>
                  </w:rPr>
                  <w:t xml:space="preserve">Utilization differences by patient characteristics </w:t>
                </w:r>
                <w:r>
                  <w:rPr>
                    <w:rFonts w:ascii="Arial" w:hAnsi="Arial" w:cs="Arial"/>
                    <w:sz w:val="22"/>
                  </w:rPr>
                  <w:t>were</w:t>
                </w:r>
                <w:r w:rsidRPr="00BD69DF">
                  <w:rPr>
                    <w:rFonts w:ascii="Arial" w:hAnsi="Arial" w:cs="Arial"/>
                    <w:sz w:val="22"/>
                  </w:rPr>
                  <w:t xml:space="preserve"> tested by t-test and </w:t>
                </w:r>
                <w:proofErr w:type="spellStart"/>
                <w:r w:rsidRPr="00BD69DF">
                  <w:rPr>
                    <w:rFonts w:ascii="Arial" w:hAnsi="Arial" w:cs="Arial"/>
                    <w:sz w:val="22"/>
                  </w:rPr>
                  <w:t>anova</w:t>
                </w:r>
                <w:proofErr w:type="spellEnd"/>
                <w:r w:rsidRPr="00BD69DF">
                  <w:rPr>
                    <w:rFonts w:ascii="Arial" w:hAnsi="Arial" w:cs="Arial"/>
                    <w:sz w:val="22"/>
                  </w:rPr>
                  <w:t xml:space="preserve"> as appropriate. We conduct</w:t>
                </w:r>
                <w:r>
                  <w:rPr>
                    <w:rFonts w:ascii="Arial" w:hAnsi="Arial" w:cs="Arial"/>
                    <w:sz w:val="22"/>
                  </w:rPr>
                  <w:t xml:space="preserve">ed </w:t>
                </w:r>
                <w:r w:rsidRPr="00BD69DF">
                  <w:rPr>
                    <w:rFonts w:ascii="Arial" w:hAnsi="Arial" w:cs="Arial"/>
                    <w:sz w:val="22"/>
                  </w:rPr>
                  <w:t>exploratory analys</w:t>
                </w:r>
                <w:r>
                  <w:rPr>
                    <w:rFonts w:ascii="Arial" w:hAnsi="Arial" w:cs="Arial"/>
                    <w:sz w:val="22"/>
                  </w:rPr>
                  <w:t>e</w:t>
                </w:r>
                <w:r w:rsidRPr="00BD69DF">
                  <w:rPr>
                    <w:rFonts w:ascii="Arial" w:hAnsi="Arial" w:cs="Arial"/>
                    <w:sz w:val="22"/>
                  </w:rPr>
                  <w:t>s to examine associations between patient and caregiver proxy MHM utilization with PCEOL outcomes</w:t>
                </w:r>
                <w:r w:rsidR="009A0C98">
                  <w:rPr>
                    <w:rFonts w:ascii="Arial" w:hAnsi="Arial" w:cs="Arial"/>
                    <w:sz w:val="22"/>
                  </w:rPr>
                  <w:t xml:space="preserve"> </w:t>
                </w:r>
                <w:r w:rsidR="009A0C98" w:rsidRPr="00BD69DF">
                  <w:rPr>
                    <w:rFonts w:ascii="Arial" w:hAnsi="Arial" w:cs="Arial"/>
                    <w:sz w:val="22"/>
                  </w:rPr>
                  <w:t>(advance directive documentation, hospitalization near end of life, and hospice referral/use)</w:t>
                </w:r>
                <w:r w:rsidR="009A0C98">
                  <w:rPr>
                    <w:rFonts w:ascii="Arial" w:hAnsi="Arial" w:cs="Arial"/>
                    <w:sz w:val="22"/>
                  </w:rPr>
                  <w:t>.</w:t>
                </w:r>
              </w:p>
              <w:p w14:paraId="3A265C44" w14:textId="03F1B38F" w:rsidR="00431479" w:rsidRDefault="00431479" w:rsidP="00BD69DF">
                <w:pPr>
                  <w:rPr>
                    <w:rFonts w:ascii="Calibri" w:hAnsi="Calibri"/>
                    <w:b/>
                    <w:sz w:val="22"/>
                    <w:szCs w:val="22"/>
                  </w:rPr>
                </w:pPr>
              </w:p>
            </w:tc>
          </w:sdtContent>
        </w:sdt>
      </w:tr>
      <w:tr w:rsidR="003E0FD6" w:rsidRPr="00431479" w14:paraId="5D16752F" w14:textId="77777777" w:rsidTr="005B0CE0">
        <w:tc>
          <w:tcPr>
            <w:tcW w:w="10770" w:type="dxa"/>
            <w:gridSpan w:val="6"/>
            <w:tcBorders>
              <w:top w:val="double" w:sz="4" w:space="0" w:color="auto"/>
              <w:left w:val="double" w:sz="4" w:space="0" w:color="auto"/>
              <w:bottom w:val="nil"/>
              <w:right w:val="double" w:sz="4" w:space="0" w:color="auto"/>
            </w:tcBorders>
          </w:tcPr>
          <w:p w14:paraId="450E9FD5" w14:textId="2EEA32C5" w:rsidR="003E0FD6" w:rsidRPr="00431479" w:rsidRDefault="003E0FD6" w:rsidP="005C2552">
            <w:pPr>
              <w:rPr>
                <w:rFonts w:ascii="Calibri" w:hAnsi="Calibri"/>
                <w:sz w:val="22"/>
                <w:szCs w:val="22"/>
              </w:rPr>
            </w:pPr>
            <w:r>
              <w:rPr>
                <w:rFonts w:ascii="Calibri" w:hAnsi="Calibri"/>
                <w:sz w:val="22"/>
                <w:szCs w:val="22"/>
              </w:rPr>
              <w:lastRenderedPageBreak/>
              <w:t>INTERVENTION (if applicable):</w:t>
            </w:r>
          </w:p>
        </w:tc>
      </w:tr>
      <w:tr w:rsidR="003E0FD6" w14:paraId="0FDACE9E" w14:textId="77777777" w:rsidTr="005B0CE0">
        <w:trPr>
          <w:trHeight w:val="1593"/>
        </w:trPr>
        <w:sdt>
          <w:sdtPr>
            <w:rPr>
              <w:rStyle w:val="formChar"/>
            </w:rPr>
            <w:id w:val="570931654"/>
            <w:placeholder>
              <w:docPart w:val="07DB5443C8D54F3695ED51D76D88FAA1"/>
            </w:placeholder>
          </w:sdtPr>
          <w:sdtEndPr>
            <w:rPr>
              <w:rStyle w:val="DefaultParagraphFont"/>
              <w:rFonts w:asciiTheme="minorHAnsi" w:hAnsiTheme="minorHAnsi"/>
              <w:b w:val="0"/>
              <w:sz w:val="24"/>
              <w:szCs w:val="24"/>
            </w:rPr>
          </w:sdtEndPr>
          <w:sdtContent>
            <w:tc>
              <w:tcPr>
                <w:tcW w:w="10770" w:type="dxa"/>
                <w:gridSpan w:val="6"/>
                <w:tcBorders>
                  <w:top w:val="nil"/>
                  <w:left w:val="double" w:sz="4" w:space="0" w:color="auto"/>
                  <w:bottom w:val="double" w:sz="4" w:space="0" w:color="auto"/>
                  <w:right w:val="double" w:sz="4" w:space="0" w:color="auto"/>
                </w:tcBorders>
              </w:tcPr>
              <w:p w14:paraId="7FF25CB0" w14:textId="7D8354A1" w:rsidR="003E0FD6" w:rsidRDefault="00BD69DF" w:rsidP="009E696B">
                <w:pPr>
                  <w:rPr>
                    <w:rFonts w:ascii="Calibri" w:hAnsi="Calibri"/>
                    <w:b/>
                    <w:sz w:val="22"/>
                    <w:szCs w:val="22"/>
                  </w:rPr>
                </w:pPr>
                <w:r>
                  <w:rPr>
                    <w:rStyle w:val="formChar"/>
                  </w:rPr>
                  <w:t>Not applicable</w:t>
                </w:r>
              </w:p>
            </w:tc>
          </w:sdtContent>
        </w:sdt>
      </w:tr>
      <w:tr w:rsidR="003E0FD6" w:rsidRPr="00431479" w14:paraId="38F2D084" w14:textId="77777777" w:rsidTr="005B0CE0">
        <w:tc>
          <w:tcPr>
            <w:tcW w:w="10770" w:type="dxa"/>
            <w:gridSpan w:val="6"/>
            <w:tcBorders>
              <w:top w:val="double" w:sz="4" w:space="0" w:color="auto"/>
              <w:left w:val="double" w:sz="4" w:space="0" w:color="auto"/>
              <w:bottom w:val="nil"/>
              <w:right w:val="double" w:sz="4" w:space="0" w:color="auto"/>
            </w:tcBorders>
          </w:tcPr>
          <w:p w14:paraId="692B308F" w14:textId="66B93C73" w:rsidR="002105FB" w:rsidRPr="00431479" w:rsidRDefault="003E0FD6" w:rsidP="005C2552">
            <w:pPr>
              <w:rPr>
                <w:rFonts w:ascii="Calibri" w:hAnsi="Calibri"/>
                <w:sz w:val="22"/>
                <w:szCs w:val="22"/>
              </w:rPr>
            </w:pPr>
            <w:r>
              <w:rPr>
                <w:rFonts w:ascii="Calibri" w:hAnsi="Calibri"/>
                <w:sz w:val="22"/>
                <w:szCs w:val="22"/>
              </w:rPr>
              <w:t>MEASURES</w:t>
            </w:r>
            <w:r w:rsidRPr="00431479">
              <w:rPr>
                <w:rFonts w:ascii="Calibri" w:hAnsi="Calibri"/>
                <w:sz w:val="22"/>
                <w:szCs w:val="22"/>
              </w:rPr>
              <w:t>:</w:t>
            </w:r>
          </w:p>
        </w:tc>
      </w:tr>
      <w:tr w:rsidR="003E0FD6" w14:paraId="5E2C71E1" w14:textId="77777777" w:rsidTr="009E696B">
        <w:trPr>
          <w:trHeight w:val="1215"/>
        </w:trPr>
        <w:sdt>
          <w:sdtPr>
            <w:rPr>
              <w:rStyle w:val="formChar"/>
            </w:rPr>
            <w:id w:val="346911915"/>
            <w:placeholder>
              <w:docPart w:val="EB362B373A214493B50D654E540EE611"/>
            </w:placeholder>
          </w:sdtPr>
          <w:sdtEndPr>
            <w:rPr>
              <w:rStyle w:val="DefaultParagraphFont"/>
              <w:rFonts w:asciiTheme="minorHAnsi" w:hAnsiTheme="minorHAnsi"/>
              <w:b w:val="0"/>
              <w:sz w:val="24"/>
              <w:szCs w:val="24"/>
            </w:rPr>
          </w:sdtEndPr>
          <w:sdtContent>
            <w:tc>
              <w:tcPr>
                <w:tcW w:w="10770" w:type="dxa"/>
                <w:gridSpan w:val="6"/>
                <w:tcBorders>
                  <w:top w:val="nil"/>
                  <w:left w:val="double" w:sz="4" w:space="0" w:color="auto"/>
                  <w:bottom w:val="double" w:sz="4" w:space="0" w:color="auto"/>
                  <w:right w:val="double" w:sz="4" w:space="0" w:color="auto"/>
                </w:tcBorders>
              </w:tcPr>
              <w:p w14:paraId="1F0EE690" w14:textId="731959A5" w:rsidR="00BD69DF" w:rsidRDefault="00BD69DF" w:rsidP="00BD69DF">
                <w:pPr>
                  <w:rPr>
                    <w:rFonts w:ascii="Arial" w:hAnsi="Arial" w:cs="Arial"/>
                    <w:sz w:val="22"/>
                  </w:rPr>
                </w:pPr>
                <w:r>
                  <w:rPr>
                    <w:rFonts w:ascii="Arial" w:hAnsi="Arial" w:cs="Arial"/>
                    <w:sz w:val="22"/>
                    <w:u w:val="single"/>
                  </w:rPr>
                  <w:t>Characteristics:</w:t>
                </w:r>
                <w:r>
                  <w:rPr>
                    <w:rFonts w:ascii="Arial" w:hAnsi="Arial" w:cs="Arial"/>
                    <w:sz w:val="22"/>
                  </w:rPr>
                  <w:t xml:space="preserve"> Age, gender, race, ethnicity, socioeconomic status, education, KPCO Care Group, </w:t>
                </w:r>
                <w:proofErr w:type="spellStart"/>
                <w:r>
                  <w:rPr>
                    <w:rFonts w:ascii="Arial" w:hAnsi="Arial" w:cs="Arial"/>
                    <w:sz w:val="22"/>
                  </w:rPr>
                  <w:t>Charston</w:t>
                </w:r>
                <w:proofErr w:type="spellEnd"/>
                <w:r>
                  <w:rPr>
                    <w:rFonts w:ascii="Arial" w:hAnsi="Arial" w:cs="Arial"/>
                    <w:sz w:val="22"/>
                  </w:rPr>
                  <w:t xml:space="preserve"> Comorbidity Index score, rural/urban location, and Alzheimer’s disease flag.</w:t>
                </w:r>
              </w:p>
              <w:p w14:paraId="05FBC941" w14:textId="77777777" w:rsidR="00EF7CFC" w:rsidRPr="00BD69DF" w:rsidRDefault="00EF7CFC" w:rsidP="00BD69DF">
                <w:pPr>
                  <w:rPr>
                    <w:rFonts w:ascii="Calibri" w:hAnsi="Calibri"/>
                    <w:b/>
                    <w:sz w:val="22"/>
                    <w:szCs w:val="22"/>
                  </w:rPr>
                </w:pPr>
              </w:p>
              <w:p w14:paraId="6915C4C2" w14:textId="43AD710C" w:rsidR="00BD69DF" w:rsidRDefault="00BD69DF" w:rsidP="00BD69DF">
                <w:pPr>
                  <w:rPr>
                    <w:rFonts w:ascii="Arial" w:hAnsi="Arial" w:cs="Arial"/>
                    <w:sz w:val="22"/>
                  </w:rPr>
                </w:pPr>
                <w:r>
                  <w:rPr>
                    <w:rFonts w:ascii="Arial" w:hAnsi="Arial" w:cs="Arial"/>
                    <w:sz w:val="22"/>
                    <w:u w:val="single"/>
                  </w:rPr>
                  <w:t>HM Utilization:</w:t>
                </w:r>
                <w:r w:rsidRPr="00320A63">
                  <w:rPr>
                    <w:rFonts w:ascii="Arial" w:hAnsi="Arial" w:cs="Arial"/>
                    <w:sz w:val="22"/>
                  </w:rPr>
                  <w:t xml:space="preserve"> Using raw utilization data </w:t>
                </w:r>
                <w:r w:rsidR="00EF7CFC">
                  <w:rPr>
                    <w:rFonts w:ascii="Arial" w:hAnsi="Arial" w:cs="Arial"/>
                    <w:sz w:val="22"/>
                  </w:rPr>
                  <w:t xml:space="preserve">we </w:t>
                </w:r>
                <w:r w:rsidRPr="00320A63">
                  <w:rPr>
                    <w:rFonts w:ascii="Arial" w:hAnsi="Arial" w:cs="Arial"/>
                    <w:sz w:val="22"/>
                  </w:rPr>
                  <w:t>calculate</w:t>
                </w:r>
                <w:r w:rsidR="00EF7CFC">
                  <w:rPr>
                    <w:rFonts w:ascii="Arial" w:hAnsi="Arial" w:cs="Arial"/>
                    <w:sz w:val="22"/>
                  </w:rPr>
                  <w:t>d</w:t>
                </w:r>
                <w:r w:rsidRPr="00320A63">
                  <w:rPr>
                    <w:rFonts w:ascii="Arial" w:hAnsi="Arial" w:cs="Arial"/>
                    <w:sz w:val="22"/>
                  </w:rPr>
                  <w:t xml:space="preserve"> </w:t>
                </w:r>
                <w:r>
                  <w:rPr>
                    <w:rFonts w:ascii="Arial" w:hAnsi="Arial" w:cs="Arial"/>
                    <w:sz w:val="22"/>
                  </w:rPr>
                  <w:t>number of log-</w:t>
                </w:r>
                <w:proofErr w:type="gramStart"/>
                <w:r>
                  <w:rPr>
                    <w:rFonts w:ascii="Arial" w:hAnsi="Arial" w:cs="Arial"/>
                    <w:sz w:val="22"/>
                  </w:rPr>
                  <w:t>ons</w:t>
                </w:r>
                <w:proofErr w:type="gramEnd"/>
                <w:r>
                  <w:rPr>
                    <w:rFonts w:ascii="Arial" w:hAnsi="Arial" w:cs="Arial"/>
                    <w:sz w:val="22"/>
                  </w:rPr>
                  <w:t xml:space="preserve"> and features used. </w:t>
                </w:r>
                <w:r w:rsidRPr="009B0530">
                  <w:rPr>
                    <w:rFonts w:ascii="Arial" w:hAnsi="Arial" w:cs="Arial"/>
                    <w:i/>
                    <w:sz w:val="22"/>
                  </w:rPr>
                  <w:t>Number of log-ons</w:t>
                </w:r>
                <w:r>
                  <w:rPr>
                    <w:rFonts w:ascii="Arial" w:hAnsi="Arial" w:cs="Arial"/>
                    <w:sz w:val="22"/>
                  </w:rPr>
                  <w:t xml:space="preserve"> is the count of completed portal log-ons (</w:t>
                </w:r>
                <w:proofErr w:type="gramStart"/>
                <w:r>
                  <w:rPr>
                    <w:rFonts w:ascii="Arial" w:hAnsi="Arial" w:cs="Arial"/>
                    <w:sz w:val="22"/>
                  </w:rPr>
                  <w:t>i.e.</w:t>
                </w:r>
                <w:proofErr w:type="gramEnd"/>
                <w:r>
                  <w:rPr>
                    <w:rFonts w:ascii="Arial" w:hAnsi="Arial" w:cs="Arial"/>
                    <w:sz w:val="22"/>
                  </w:rPr>
                  <w:t xml:space="preserve"> signed-on using username and password) per month. </w:t>
                </w:r>
                <w:r w:rsidRPr="00320A63">
                  <w:rPr>
                    <w:rFonts w:ascii="Arial" w:hAnsi="Arial" w:cs="Arial"/>
                    <w:sz w:val="22"/>
                  </w:rPr>
                  <w:t xml:space="preserve">Total </w:t>
                </w:r>
                <w:r w:rsidRPr="00BE3537">
                  <w:rPr>
                    <w:rFonts w:ascii="Arial" w:hAnsi="Arial" w:cs="Arial"/>
                    <w:i/>
                    <w:sz w:val="22"/>
                  </w:rPr>
                  <w:t>number of MHM features</w:t>
                </w:r>
                <w:r w:rsidRPr="00320A63">
                  <w:rPr>
                    <w:rFonts w:ascii="Arial" w:hAnsi="Arial" w:cs="Arial"/>
                    <w:sz w:val="22"/>
                  </w:rPr>
                  <w:t xml:space="preserve"> visited </w:t>
                </w:r>
                <w:r>
                  <w:rPr>
                    <w:rFonts w:ascii="Arial" w:hAnsi="Arial" w:cs="Arial"/>
                    <w:sz w:val="22"/>
                  </w:rPr>
                  <w:t>was</w:t>
                </w:r>
                <w:r w:rsidRPr="00320A63">
                  <w:rPr>
                    <w:rFonts w:ascii="Arial" w:hAnsi="Arial" w:cs="Arial"/>
                    <w:sz w:val="22"/>
                  </w:rPr>
                  <w:t xml:space="preserve"> calculated</w:t>
                </w:r>
                <w:r>
                  <w:rPr>
                    <w:rFonts w:ascii="Arial" w:hAnsi="Arial" w:cs="Arial"/>
                    <w:sz w:val="22"/>
                  </w:rPr>
                  <w:t xml:space="preserve"> per month</w:t>
                </w:r>
                <w:r w:rsidRPr="00320A63">
                  <w:rPr>
                    <w:rFonts w:ascii="Arial" w:hAnsi="Arial" w:cs="Arial"/>
                    <w:sz w:val="22"/>
                  </w:rPr>
                  <w:t xml:space="preserve">. </w:t>
                </w:r>
                <w:r>
                  <w:rPr>
                    <w:rFonts w:ascii="Arial" w:hAnsi="Arial" w:cs="Arial"/>
                    <w:sz w:val="22"/>
                  </w:rPr>
                  <w:t xml:space="preserve">Utilization was then transformed to capture </w:t>
                </w:r>
                <w:r w:rsidRPr="00EF7CFC">
                  <w:rPr>
                    <w:rFonts w:ascii="Arial" w:hAnsi="Arial" w:cs="Arial"/>
                    <w:i/>
                    <w:iCs/>
                    <w:sz w:val="22"/>
                  </w:rPr>
                  <w:t xml:space="preserve">use type </w:t>
                </w:r>
                <w:r>
                  <w:rPr>
                    <w:rFonts w:ascii="Arial" w:hAnsi="Arial" w:cs="Arial"/>
                    <w:sz w:val="22"/>
                  </w:rPr>
                  <w:t xml:space="preserve">commonly used in the patient portal literature: </w:t>
                </w:r>
                <w:r w:rsidRPr="00BD69DF">
                  <w:rPr>
                    <w:rFonts w:ascii="Arial" w:hAnsi="Arial" w:cs="Arial"/>
                    <w:sz w:val="22"/>
                  </w:rPr>
                  <w:t>no use</w:t>
                </w:r>
                <w:r>
                  <w:rPr>
                    <w:rFonts w:ascii="Arial" w:hAnsi="Arial" w:cs="Arial"/>
                    <w:sz w:val="22"/>
                  </w:rPr>
                  <w:t xml:space="preserve"> (no patient portal log-ons)</w:t>
                </w:r>
                <w:r w:rsidRPr="00BD69DF">
                  <w:rPr>
                    <w:rFonts w:ascii="Arial" w:hAnsi="Arial" w:cs="Arial"/>
                    <w:sz w:val="22"/>
                  </w:rPr>
                  <w:t>, non-active use</w:t>
                </w:r>
                <w:r>
                  <w:rPr>
                    <w:rFonts w:ascii="Arial" w:hAnsi="Arial" w:cs="Arial"/>
                    <w:sz w:val="22"/>
                  </w:rPr>
                  <w:t xml:space="preserve"> (</w:t>
                </w:r>
                <w:proofErr w:type="gramStart"/>
                <w:r>
                  <w:rPr>
                    <w:rFonts w:ascii="Arial" w:hAnsi="Arial" w:cs="Arial"/>
                    <w:sz w:val="22"/>
                  </w:rPr>
                  <w:t>e</w:t>
                </w:r>
                <w:r w:rsidR="00EF7CFC">
                  <w:rPr>
                    <w:rFonts w:ascii="Arial" w:hAnsi="Arial" w:cs="Arial"/>
                    <w:sz w:val="22"/>
                  </w:rPr>
                  <w:t>.</w:t>
                </w:r>
                <w:r>
                  <w:rPr>
                    <w:rFonts w:ascii="Arial" w:hAnsi="Arial" w:cs="Arial"/>
                    <w:sz w:val="22"/>
                  </w:rPr>
                  <w:t>g.</w:t>
                </w:r>
                <w:proofErr w:type="gramEnd"/>
                <w:r>
                  <w:rPr>
                    <w:rFonts w:ascii="Arial" w:hAnsi="Arial" w:cs="Arial"/>
                    <w:sz w:val="22"/>
                  </w:rPr>
                  <w:t xml:space="preserve"> log on and use health resources or clinic information)</w:t>
                </w:r>
                <w:r w:rsidRPr="00BD69DF">
                  <w:rPr>
                    <w:rFonts w:ascii="Arial" w:hAnsi="Arial" w:cs="Arial"/>
                    <w:sz w:val="22"/>
                  </w:rPr>
                  <w:t>, active use without provider</w:t>
                </w:r>
                <w:r>
                  <w:rPr>
                    <w:rFonts w:ascii="Arial" w:hAnsi="Arial" w:cs="Arial"/>
                    <w:sz w:val="22"/>
                  </w:rPr>
                  <w:t xml:space="preserve"> (e.g. log on to view lab results, order prescriptions, schedule visits), and</w:t>
                </w:r>
                <w:r w:rsidRPr="00BD69DF">
                  <w:rPr>
                    <w:rFonts w:ascii="Arial" w:hAnsi="Arial" w:cs="Arial"/>
                    <w:sz w:val="22"/>
                  </w:rPr>
                  <w:t xml:space="preserve"> active use with provider</w:t>
                </w:r>
                <w:r>
                  <w:rPr>
                    <w:rFonts w:ascii="Arial" w:hAnsi="Arial" w:cs="Arial"/>
                    <w:sz w:val="22"/>
                  </w:rPr>
                  <w:t xml:space="preserve"> (e.g. log on to email provider, use provider chat, or </w:t>
                </w:r>
                <w:proofErr w:type="spellStart"/>
                <w:r>
                  <w:rPr>
                    <w:rFonts w:ascii="Arial" w:hAnsi="Arial" w:cs="Arial"/>
                    <w:sz w:val="22"/>
                  </w:rPr>
                  <w:t>eVisit</w:t>
                </w:r>
                <w:proofErr w:type="spellEnd"/>
                <w:r>
                  <w:rPr>
                    <w:rFonts w:ascii="Arial" w:hAnsi="Arial" w:cs="Arial"/>
                    <w:sz w:val="22"/>
                  </w:rPr>
                  <w:t xml:space="preserve">). </w:t>
                </w:r>
              </w:p>
              <w:p w14:paraId="7226E851" w14:textId="77777777" w:rsidR="009A0C98" w:rsidRDefault="009A0C98" w:rsidP="00BD69DF">
                <w:pPr>
                  <w:rPr>
                    <w:rFonts w:ascii="Arial" w:hAnsi="Arial" w:cs="Arial"/>
                    <w:sz w:val="22"/>
                  </w:rPr>
                </w:pPr>
              </w:p>
              <w:p w14:paraId="20044088" w14:textId="2D6354BD" w:rsidR="003E0FD6" w:rsidRPr="00BD69DF" w:rsidRDefault="00BD69DF" w:rsidP="009E696B">
                <w:pPr>
                  <w:rPr>
                    <w:rFonts w:ascii="Arial" w:hAnsi="Arial" w:cs="Arial"/>
                    <w:sz w:val="22"/>
                  </w:rPr>
                </w:pPr>
                <w:r w:rsidRPr="00BD69DF">
                  <w:rPr>
                    <w:rFonts w:ascii="Arial" w:hAnsi="Arial" w:cs="Arial"/>
                    <w:sz w:val="22"/>
                    <w:u w:val="single"/>
                  </w:rPr>
                  <w:t>PCEOL Outcomes:</w:t>
                </w:r>
                <w:r>
                  <w:rPr>
                    <w:rFonts w:ascii="Arial" w:hAnsi="Arial" w:cs="Arial"/>
                    <w:sz w:val="22"/>
                  </w:rPr>
                  <w:t xml:space="preserve"> </w:t>
                </w:r>
                <w:r w:rsidRPr="00BD69DF">
                  <w:rPr>
                    <w:rFonts w:ascii="Arial" w:hAnsi="Arial" w:cs="Arial"/>
                    <w:sz w:val="22"/>
                  </w:rPr>
                  <w:t xml:space="preserve">Binary indicator for whether </w:t>
                </w:r>
                <w:r w:rsidR="00EF7CFC">
                  <w:rPr>
                    <w:rFonts w:ascii="Arial" w:hAnsi="Arial" w:cs="Arial"/>
                    <w:sz w:val="22"/>
                  </w:rPr>
                  <w:t>a patient</w:t>
                </w:r>
                <w:r w:rsidRPr="00BD69DF">
                  <w:rPr>
                    <w:rFonts w:ascii="Arial" w:hAnsi="Arial" w:cs="Arial"/>
                    <w:sz w:val="22"/>
                  </w:rPr>
                  <w:t xml:space="preserve"> had an </w:t>
                </w:r>
                <w:r w:rsidR="00EF7CFC">
                  <w:rPr>
                    <w:rFonts w:ascii="Arial" w:hAnsi="Arial" w:cs="Arial"/>
                    <w:sz w:val="22"/>
                  </w:rPr>
                  <w:t>a</w:t>
                </w:r>
                <w:r w:rsidRPr="00BD69DF">
                  <w:rPr>
                    <w:rFonts w:ascii="Arial" w:hAnsi="Arial" w:cs="Arial"/>
                    <w:sz w:val="22"/>
                  </w:rPr>
                  <w:t xml:space="preserve">dvance directive on file at the time of death or not. Binary indicator for whether </w:t>
                </w:r>
                <w:r w:rsidR="00EF7CFC">
                  <w:rPr>
                    <w:rFonts w:ascii="Arial" w:hAnsi="Arial" w:cs="Arial"/>
                    <w:sz w:val="22"/>
                  </w:rPr>
                  <w:t xml:space="preserve">a patient </w:t>
                </w:r>
                <w:r w:rsidRPr="00BD69DF">
                  <w:rPr>
                    <w:rFonts w:ascii="Arial" w:hAnsi="Arial" w:cs="Arial"/>
                    <w:sz w:val="22"/>
                  </w:rPr>
                  <w:t xml:space="preserve">died in hospice or not. Number of person-days for </w:t>
                </w:r>
                <w:r w:rsidR="00EF7CFC">
                  <w:rPr>
                    <w:rFonts w:ascii="Arial" w:hAnsi="Arial" w:cs="Arial"/>
                    <w:sz w:val="22"/>
                  </w:rPr>
                  <w:t xml:space="preserve">patient </w:t>
                </w:r>
                <w:r w:rsidRPr="00BD69DF">
                  <w:rPr>
                    <w:rFonts w:ascii="Arial" w:hAnsi="Arial" w:cs="Arial"/>
                    <w:sz w:val="22"/>
                  </w:rPr>
                  <w:t>for follow-up for number of hospitalizations in last 30 days of life. Log of number of person-days for th</w:t>
                </w:r>
                <w:r w:rsidR="00EF7CFC">
                  <w:rPr>
                    <w:rFonts w:ascii="Arial" w:hAnsi="Arial" w:cs="Arial"/>
                    <w:sz w:val="22"/>
                  </w:rPr>
                  <w:t xml:space="preserve">e patient </w:t>
                </w:r>
                <w:r w:rsidRPr="00BD69DF">
                  <w:rPr>
                    <w:rFonts w:ascii="Arial" w:hAnsi="Arial" w:cs="Arial"/>
                    <w:sz w:val="22"/>
                  </w:rPr>
                  <w:t xml:space="preserve">for follow-up for number of hospitalizations in last 30 days of life. Count of number of hospitalizations for </w:t>
                </w:r>
                <w:r w:rsidR="00EF7CFC">
                  <w:rPr>
                    <w:rFonts w:ascii="Arial" w:hAnsi="Arial" w:cs="Arial"/>
                    <w:sz w:val="22"/>
                  </w:rPr>
                  <w:t>the patient</w:t>
                </w:r>
                <w:r w:rsidRPr="00BD69DF">
                  <w:rPr>
                    <w:rFonts w:ascii="Arial" w:hAnsi="Arial" w:cs="Arial"/>
                    <w:sz w:val="22"/>
                  </w:rPr>
                  <w:t xml:space="preserve"> in last 30 days of life (capped at 4 to mask small cell counts).</w:t>
                </w:r>
              </w:p>
            </w:tc>
          </w:sdtContent>
        </w:sdt>
      </w:tr>
    </w:tbl>
    <w:p w14:paraId="65FE4267" w14:textId="77777777" w:rsidR="009E696B" w:rsidRDefault="009E696B">
      <w:r>
        <w:br w:type="page"/>
      </w:r>
    </w:p>
    <w:tbl>
      <w:tblPr>
        <w:tblStyle w:val="TableGrid"/>
        <w:tblW w:w="0" w:type="auto"/>
        <w:tblLook w:val="04A0" w:firstRow="1" w:lastRow="0" w:firstColumn="1" w:lastColumn="0" w:noHBand="0" w:noVBand="1"/>
      </w:tblPr>
      <w:tblGrid>
        <w:gridCol w:w="10770"/>
      </w:tblGrid>
      <w:tr w:rsidR="00A855DD" w:rsidRPr="00431479" w14:paraId="704F1818" w14:textId="77777777" w:rsidTr="009E696B">
        <w:trPr>
          <w:trHeight w:val="3327"/>
        </w:trPr>
        <w:tc>
          <w:tcPr>
            <w:tcW w:w="10770" w:type="dxa"/>
            <w:tcBorders>
              <w:top w:val="double" w:sz="4" w:space="0" w:color="auto"/>
              <w:left w:val="double" w:sz="4" w:space="0" w:color="auto"/>
              <w:bottom w:val="double" w:sz="4" w:space="0" w:color="auto"/>
              <w:right w:val="double" w:sz="4" w:space="0" w:color="auto"/>
            </w:tcBorders>
          </w:tcPr>
          <w:p w14:paraId="6DB98906" w14:textId="5B1C4134" w:rsidR="007737C1" w:rsidRDefault="007737C1" w:rsidP="007737C1">
            <w:pPr>
              <w:rPr>
                <w:rFonts w:ascii="Calibri" w:hAnsi="Calibri"/>
                <w:sz w:val="22"/>
                <w:szCs w:val="22"/>
              </w:rPr>
            </w:pPr>
            <w:r>
              <w:rPr>
                <w:rFonts w:ascii="Calibri" w:hAnsi="Calibri"/>
                <w:sz w:val="22"/>
                <w:szCs w:val="22"/>
              </w:rPr>
              <w:lastRenderedPageBreak/>
              <w:t>SUBJECT FLOW (CONSORT):</w:t>
            </w:r>
          </w:p>
          <w:sdt>
            <w:sdtPr>
              <w:rPr>
                <w:rFonts w:ascii="Calibri" w:hAnsi="Calibri"/>
                <w:sz w:val="22"/>
                <w:szCs w:val="22"/>
              </w:rPr>
              <w:id w:val="-608733416"/>
              <w:picture/>
            </w:sdtPr>
            <w:sdtEndPr/>
            <w:sdtContent>
              <w:p w14:paraId="448653F1" w14:textId="043E12A8" w:rsidR="00A855DD" w:rsidRPr="00431479" w:rsidRDefault="00BD69DF" w:rsidP="005C2552">
                <w:pPr>
                  <w:rPr>
                    <w:rFonts w:ascii="Calibri" w:hAnsi="Calibri"/>
                    <w:sz w:val="22"/>
                    <w:szCs w:val="22"/>
                  </w:rPr>
                </w:pPr>
                <w:r w:rsidRPr="00BD69DF">
                  <w:rPr>
                    <w:rFonts w:ascii="Calibri" w:hAnsi="Calibri"/>
                    <w:noProof/>
                    <w:sz w:val="22"/>
                    <w:szCs w:val="22"/>
                  </w:rPr>
                  <w:drawing>
                    <wp:inline distT="0" distB="0" distL="0" distR="0" wp14:anchorId="5C5E7825" wp14:editId="234C98D6">
                      <wp:extent cx="6007729" cy="11605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80243" cy="1174592"/>
                              </a:xfrm>
                              <a:prstGeom prst="rect">
                                <a:avLst/>
                              </a:prstGeom>
                            </pic:spPr>
                          </pic:pic>
                        </a:graphicData>
                      </a:graphic>
                    </wp:inline>
                  </w:drawing>
                </w:r>
              </w:p>
            </w:sdtContent>
          </w:sdt>
        </w:tc>
      </w:tr>
      <w:tr w:rsidR="00326C63" w:rsidRPr="00431479" w14:paraId="785DF368" w14:textId="77777777" w:rsidTr="00326C63">
        <w:tc>
          <w:tcPr>
            <w:tcW w:w="10770" w:type="dxa"/>
            <w:tcBorders>
              <w:top w:val="double" w:sz="4" w:space="0" w:color="auto"/>
              <w:left w:val="nil"/>
              <w:bottom w:val="nil"/>
              <w:right w:val="nil"/>
            </w:tcBorders>
          </w:tcPr>
          <w:p w14:paraId="4F3326A2" w14:textId="77777777" w:rsidR="00326C63" w:rsidRDefault="00326C63" w:rsidP="005C2552">
            <w:pPr>
              <w:rPr>
                <w:rFonts w:ascii="Calibri" w:hAnsi="Calibri"/>
                <w:sz w:val="22"/>
                <w:szCs w:val="22"/>
              </w:rPr>
            </w:pPr>
          </w:p>
        </w:tc>
      </w:tr>
    </w:tbl>
    <w:p w14:paraId="32FBF0B7" w14:textId="77777777" w:rsidR="009E696B" w:rsidRDefault="009E696B">
      <w:r>
        <w:br w:type="page"/>
      </w:r>
    </w:p>
    <w:tbl>
      <w:tblPr>
        <w:tblStyle w:val="TableGrid"/>
        <w:tblW w:w="0" w:type="auto"/>
        <w:tblLook w:val="04A0" w:firstRow="1" w:lastRow="0" w:firstColumn="1" w:lastColumn="0" w:noHBand="0" w:noVBand="1"/>
      </w:tblPr>
      <w:tblGrid>
        <w:gridCol w:w="10770"/>
      </w:tblGrid>
      <w:tr w:rsidR="00B44160" w:rsidRPr="00431479" w14:paraId="2BCE7BE9" w14:textId="77777777" w:rsidTr="009E696B">
        <w:trPr>
          <w:trHeight w:val="3417"/>
        </w:trPr>
        <w:tc>
          <w:tcPr>
            <w:tcW w:w="10770" w:type="dxa"/>
            <w:tcBorders>
              <w:top w:val="double" w:sz="4" w:space="0" w:color="auto"/>
              <w:left w:val="double" w:sz="4" w:space="0" w:color="auto"/>
              <w:bottom w:val="double" w:sz="4" w:space="0" w:color="auto"/>
              <w:right w:val="double" w:sz="4" w:space="0" w:color="auto"/>
            </w:tcBorders>
          </w:tcPr>
          <w:p w14:paraId="0966B6D6" w14:textId="66465371" w:rsidR="007737C1" w:rsidRDefault="007737C1" w:rsidP="007737C1">
            <w:pPr>
              <w:rPr>
                <w:rFonts w:ascii="Calibri" w:hAnsi="Calibri"/>
                <w:sz w:val="22"/>
                <w:szCs w:val="22"/>
              </w:rPr>
            </w:pPr>
            <w:r>
              <w:rPr>
                <w:rFonts w:ascii="Calibri" w:hAnsi="Calibri"/>
                <w:sz w:val="22"/>
                <w:szCs w:val="22"/>
              </w:rPr>
              <w:lastRenderedPageBreak/>
              <w:t>STUDY CALENDAR:</w:t>
            </w:r>
          </w:p>
          <w:sdt>
            <w:sdtPr>
              <w:rPr>
                <w:rFonts w:ascii="Arial" w:hAnsi="Arial" w:cs="Arial"/>
                <w:b/>
                <w:i/>
                <w:noProof/>
                <w:color w:val="0000FF"/>
              </w:rPr>
              <w:id w:val="537708815"/>
              <w:picture/>
            </w:sdtPr>
            <w:sdtEndPr/>
            <w:sdtContent>
              <w:p w14:paraId="325CC3C0" w14:textId="7EF09BFE" w:rsidR="00A855DD" w:rsidRPr="00431479" w:rsidRDefault="00BD69DF" w:rsidP="00A855DD">
                <w:pPr>
                  <w:rPr>
                    <w:rFonts w:ascii="Calibri" w:hAnsi="Calibri"/>
                    <w:sz w:val="22"/>
                    <w:szCs w:val="22"/>
                  </w:rPr>
                </w:pPr>
                <w:ins w:id="0" w:author="Portz, Jennifer" w:date="2021-02-23T19:28:00Z">
                  <w:r w:rsidRPr="00BD69DF">
                    <w:rPr>
                      <w:rFonts w:ascii="Arial" w:hAnsi="Arial" w:cs="Arial"/>
                      <w:b/>
                      <w:i/>
                      <w:noProof/>
                      <w:color w:val="0000FF"/>
                    </w:rPr>
                    <w:drawing>
                      <wp:inline distT="0" distB="0" distL="0" distR="0" wp14:anchorId="6F9D4B51" wp14:editId="2F3F00DA">
                        <wp:extent cx="6553866" cy="2435714"/>
                        <wp:effectExtent l="0" t="0" r="0" b="317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9"/>
                                <a:stretch>
                                  <a:fillRect/>
                                </a:stretch>
                              </pic:blipFill>
                              <pic:spPr>
                                <a:xfrm>
                                  <a:off x="0" y="0"/>
                                  <a:ext cx="6565430" cy="2440012"/>
                                </a:xfrm>
                                <a:prstGeom prst="rect">
                                  <a:avLst/>
                                </a:prstGeom>
                              </pic:spPr>
                            </pic:pic>
                          </a:graphicData>
                        </a:graphic>
                      </wp:inline>
                    </w:drawing>
                  </w:r>
                </w:ins>
              </w:p>
            </w:sdtContent>
          </w:sdt>
        </w:tc>
      </w:tr>
    </w:tbl>
    <w:p w14:paraId="53201572" w14:textId="77777777" w:rsidR="00375F98" w:rsidRDefault="00375F98"/>
    <w:p w14:paraId="07A00294" w14:textId="77777777" w:rsidR="00375F98" w:rsidRDefault="00375F98">
      <w:r>
        <w:br w:type="page"/>
      </w:r>
    </w:p>
    <w:tbl>
      <w:tblPr>
        <w:tblStyle w:val="TableGrid"/>
        <w:tblW w:w="0" w:type="auto"/>
        <w:tblLook w:val="04A0" w:firstRow="1" w:lastRow="0" w:firstColumn="1" w:lastColumn="0" w:noHBand="0" w:noVBand="1"/>
      </w:tblPr>
      <w:tblGrid>
        <w:gridCol w:w="10770"/>
      </w:tblGrid>
      <w:tr w:rsidR="00B44160" w:rsidRPr="00431479" w14:paraId="7CB6BD59" w14:textId="77777777" w:rsidTr="009E696B">
        <w:trPr>
          <w:trHeight w:val="3390"/>
        </w:trPr>
        <w:tc>
          <w:tcPr>
            <w:tcW w:w="10770" w:type="dxa"/>
            <w:tcBorders>
              <w:top w:val="double" w:sz="4" w:space="0" w:color="auto"/>
              <w:left w:val="double" w:sz="4" w:space="0" w:color="auto"/>
              <w:bottom w:val="double" w:sz="4" w:space="0" w:color="auto"/>
              <w:right w:val="double" w:sz="4" w:space="0" w:color="auto"/>
            </w:tcBorders>
          </w:tcPr>
          <w:p w14:paraId="145D861D" w14:textId="064E6E15" w:rsidR="00B44160" w:rsidRDefault="00B44160" w:rsidP="00B44160">
            <w:pPr>
              <w:rPr>
                <w:rFonts w:ascii="Calibri" w:hAnsi="Calibri"/>
                <w:sz w:val="22"/>
                <w:szCs w:val="22"/>
              </w:rPr>
            </w:pPr>
            <w:r>
              <w:rPr>
                <w:rFonts w:ascii="Calibri" w:hAnsi="Calibri"/>
                <w:sz w:val="22"/>
                <w:szCs w:val="22"/>
              </w:rPr>
              <w:lastRenderedPageBreak/>
              <w:t>BASELINE CHARACTERISTICS (TABLE 1)</w:t>
            </w:r>
          </w:p>
          <w:sdt>
            <w:sdtPr>
              <w:rPr>
                <w:rFonts w:ascii="Calibri" w:hAnsi="Calibri"/>
                <w:sz w:val="22"/>
                <w:szCs w:val="22"/>
              </w:rPr>
              <w:id w:val="-1587612626"/>
              <w:picture/>
            </w:sdtPr>
            <w:sdtEndPr/>
            <w:sdtContent>
              <w:p w14:paraId="08CEB307" w14:textId="12347ED9" w:rsidR="00A855DD" w:rsidRPr="00431479" w:rsidRDefault="00BD69DF" w:rsidP="00EC03AF">
                <w:pPr>
                  <w:rPr>
                    <w:rFonts w:ascii="Calibri" w:hAnsi="Calibri"/>
                    <w:sz w:val="22"/>
                    <w:szCs w:val="22"/>
                  </w:rPr>
                </w:pPr>
                <w:r w:rsidRPr="00BD69DF">
                  <w:rPr>
                    <w:rFonts w:ascii="Calibri" w:hAnsi="Calibri"/>
                    <w:noProof/>
                    <w:sz w:val="22"/>
                    <w:szCs w:val="22"/>
                  </w:rPr>
                  <w:drawing>
                    <wp:inline distT="0" distB="0" distL="0" distR="0" wp14:anchorId="02F2FCD0" wp14:editId="3ED970F5">
                      <wp:extent cx="6858000" cy="4767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767580"/>
                              </a:xfrm>
                              <a:prstGeom prst="rect">
                                <a:avLst/>
                              </a:prstGeom>
                            </pic:spPr>
                          </pic:pic>
                        </a:graphicData>
                      </a:graphic>
                    </wp:inline>
                  </w:drawing>
                </w:r>
              </w:p>
            </w:sdtContent>
          </w:sdt>
        </w:tc>
      </w:tr>
    </w:tbl>
    <w:p w14:paraId="63F88815" w14:textId="4457D37D" w:rsidR="00BD523A" w:rsidRDefault="00BD523A" w:rsidP="00C865DB">
      <w:pPr>
        <w:rPr>
          <w:rFonts w:ascii="Calibri" w:hAnsi="Calibri"/>
          <w:sz w:val="22"/>
          <w:szCs w:val="22"/>
        </w:rPr>
      </w:pPr>
    </w:p>
    <w:p w14:paraId="78593979" w14:textId="77777777" w:rsidR="00BD523A" w:rsidRDefault="00BD523A">
      <w:pPr>
        <w:rPr>
          <w:rFonts w:ascii="Calibri" w:hAnsi="Calibri"/>
          <w:sz w:val="22"/>
          <w:szCs w:val="22"/>
        </w:rPr>
      </w:pPr>
      <w:r>
        <w:rPr>
          <w:rFonts w:ascii="Calibri" w:hAnsi="Calibri"/>
          <w:sz w:val="22"/>
          <w:szCs w:val="22"/>
        </w:rPr>
        <w:br w:type="page"/>
      </w:r>
    </w:p>
    <w:p w14:paraId="6CE0263C" w14:textId="77777777" w:rsidR="00054313" w:rsidRPr="00375F98" w:rsidRDefault="00054313" w:rsidP="00054313">
      <w:pPr>
        <w:jc w:val="center"/>
        <w:rPr>
          <w:rFonts w:asciiTheme="majorHAnsi" w:hAnsiTheme="majorHAnsi"/>
          <w:b/>
          <w:color w:val="000000" w:themeColor="text1"/>
        </w:rPr>
      </w:pPr>
      <w:r w:rsidRPr="00375F98">
        <w:rPr>
          <w:rFonts w:asciiTheme="majorHAnsi" w:hAnsiTheme="majorHAnsi"/>
          <w:b/>
          <w:color w:val="000000" w:themeColor="text1"/>
        </w:rPr>
        <w:lastRenderedPageBreak/>
        <w:t xml:space="preserve">PCRC </w:t>
      </w:r>
      <w:r w:rsidRPr="00A92BFD">
        <w:rPr>
          <w:rFonts w:asciiTheme="majorHAnsi" w:hAnsiTheme="majorHAnsi"/>
          <w:b/>
          <w:color w:val="000000" w:themeColor="text1"/>
        </w:rPr>
        <w:t>STANDARDIZED DATA ELEMENTS</w:t>
      </w:r>
    </w:p>
    <w:p w14:paraId="6E27C46E" w14:textId="6B77355F" w:rsidR="00054313" w:rsidRPr="00375F98" w:rsidRDefault="00054313" w:rsidP="00054313">
      <w:pPr>
        <w:rPr>
          <w:rFonts w:asciiTheme="majorHAnsi" w:hAnsiTheme="majorHAnsi"/>
          <w:i/>
          <w:color w:val="000000" w:themeColor="text1"/>
          <w:sz w:val="22"/>
          <w:szCs w:val="22"/>
        </w:rPr>
      </w:pPr>
      <w:r w:rsidRPr="00375F98">
        <w:rPr>
          <w:rFonts w:asciiTheme="majorHAnsi" w:hAnsiTheme="majorHAnsi"/>
          <w:b/>
          <w:i/>
          <w:color w:val="000000" w:themeColor="text1"/>
          <w:sz w:val="22"/>
          <w:szCs w:val="22"/>
        </w:rPr>
        <w:t xml:space="preserve">Please see the separate information sheet </w:t>
      </w:r>
      <w:hyperlink r:id="rId11" w:history="1">
        <w:r w:rsidRPr="00375F98">
          <w:rPr>
            <w:rFonts w:asciiTheme="majorHAnsi" w:hAnsiTheme="majorHAnsi"/>
            <w:b/>
            <w:i/>
            <w:color w:val="0000FF" w:themeColor="hyperlink"/>
            <w:sz w:val="22"/>
            <w:szCs w:val="22"/>
            <w:u w:val="single"/>
          </w:rPr>
          <w:t>“DISC Standardized Data Elements”</w:t>
        </w:r>
      </w:hyperlink>
      <w:r w:rsidRPr="00375F98">
        <w:rPr>
          <w:rFonts w:asciiTheme="majorHAnsi" w:hAnsiTheme="majorHAnsi"/>
          <w:b/>
          <w:i/>
          <w:color w:val="000000" w:themeColor="text1"/>
          <w:sz w:val="22"/>
          <w:szCs w:val="22"/>
        </w:rPr>
        <w:t xml:space="preserve"> for the exact wording and format of the data elements.</w:t>
      </w:r>
      <w:r w:rsidRPr="00375F98">
        <w:rPr>
          <w:rFonts w:asciiTheme="majorHAnsi" w:hAnsiTheme="majorHAnsi"/>
          <w:i/>
          <w:color w:val="000000" w:themeColor="text1"/>
          <w:sz w:val="22"/>
          <w:szCs w:val="22"/>
        </w:rPr>
        <w:t xml:space="preserve"> </w:t>
      </w:r>
    </w:p>
    <w:p w14:paraId="06A79AE3" w14:textId="77777777" w:rsidR="00054313" w:rsidRPr="00375F98" w:rsidRDefault="00054313" w:rsidP="00054313">
      <w:pPr>
        <w:rPr>
          <w:rFonts w:asciiTheme="majorHAnsi" w:hAnsiTheme="majorHAnsi"/>
          <w:sz w:val="10"/>
          <w:szCs w:val="22"/>
        </w:rPr>
      </w:pPr>
    </w:p>
    <w:tbl>
      <w:tblPr>
        <w:tblStyle w:val="TableGrid1"/>
        <w:tblW w:w="10800" w:type="dxa"/>
        <w:tblLayout w:type="fixed"/>
        <w:tblLook w:val="04A0" w:firstRow="1" w:lastRow="0" w:firstColumn="1" w:lastColumn="0" w:noHBand="0" w:noVBand="1"/>
      </w:tblPr>
      <w:tblGrid>
        <w:gridCol w:w="3325"/>
        <w:gridCol w:w="1170"/>
        <w:gridCol w:w="1350"/>
        <w:gridCol w:w="4955"/>
      </w:tblGrid>
      <w:tr w:rsidR="00054313" w:rsidRPr="00375F98" w14:paraId="47B381D4" w14:textId="77777777" w:rsidTr="0044398C">
        <w:trPr>
          <w:trHeight w:val="332"/>
        </w:trPr>
        <w:tc>
          <w:tcPr>
            <w:tcW w:w="3325" w:type="dxa"/>
            <w:shd w:val="clear" w:color="auto" w:fill="FFCC99"/>
            <w:vAlign w:val="bottom"/>
          </w:tcPr>
          <w:p w14:paraId="66EDB1BB" w14:textId="77777777" w:rsidR="00054313" w:rsidRPr="00375F98" w:rsidRDefault="00054313" w:rsidP="0044398C">
            <w:pPr>
              <w:jc w:val="center"/>
              <w:rPr>
                <w:rFonts w:asciiTheme="majorHAnsi" w:eastAsia="Times New Roman" w:hAnsiTheme="majorHAnsi" w:cs="Times New Roman"/>
                <w:b/>
                <w:sz w:val="20"/>
                <w:szCs w:val="20"/>
              </w:rPr>
            </w:pPr>
            <w:r w:rsidRPr="00375F98">
              <w:rPr>
                <w:rFonts w:asciiTheme="majorHAnsi" w:eastAsia="Times New Roman" w:hAnsiTheme="majorHAnsi" w:cs="Times New Roman"/>
                <w:b/>
                <w:sz w:val="22"/>
                <w:szCs w:val="20"/>
              </w:rPr>
              <w:t>DATA ELEMENT</w:t>
            </w:r>
          </w:p>
        </w:tc>
        <w:tc>
          <w:tcPr>
            <w:tcW w:w="1170" w:type="dxa"/>
            <w:shd w:val="clear" w:color="auto" w:fill="FFCC99"/>
            <w:vAlign w:val="center"/>
          </w:tcPr>
          <w:p w14:paraId="47C846C6" w14:textId="77777777" w:rsidR="00054313" w:rsidRPr="00375F98" w:rsidRDefault="00054313" w:rsidP="0044398C">
            <w:pPr>
              <w:jc w:val="center"/>
              <w:rPr>
                <w:rFonts w:asciiTheme="majorHAnsi" w:hAnsiTheme="majorHAnsi"/>
                <w:b/>
                <w:sz w:val="20"/>
                <w:szCs w:val="20"/>
              </w:rPr>
            </w:pPr>
            <w:r>
              <w:rPr>
                <w:rFonts w:asciiTheme="majorHAnsi" w:hAnsiTheme="majorHAnsi"/>
                <w:b/>
                <w:sz w:val="20"/>
                <w:szCs w:val="20"/>
              </w:rPr>
              <w:t>Collected?</w:t>
            </w:r>
          </w:p>
        </w:tc>
        <w:tc>
          <w:tcPr>
            <w:tcW w:w="1350" w:type="dxa"/>
            <w:shd w:val="clear" w:color="auto" w:fill="FFCC99"/>
          </w:tcPr>
          <w:p w14:paraId="694FECB9" w14:textId="77777777" w:rsidR="00054313" w:rsidRPr="00375F98" w:rsidRDefault="00054313" w:rsidP="0044398C">
            <w:pPr>
              <w:jc w:val="center"/>
              <w:rPr>
                <w:rFonts w:asciiTheme="majorHAnsi" w:hAnsiTheme="majorHAnsi"/>
                <w:b/>
                <w:sz w:val="20"/>
                <w:szCs w:val="20"/>
              </w:rPr>
            </w:pPr>
            <w:r>
              <w:rPr>
                <w:rFonts w:asciiTheme="majorHAnsi" w:hAnsiTheme="majorHAnsi"/>
                <w:b/>
                <w:sz w:val="20"/>
                <w:szCs w:val="20"/>
              </w:rPr>
              <w:t>Var Name(s)</w:t>
            </w:r>
          </w:p>
        </w:tc>
        <w:tc>
          <w:tcPr>
            <w:tcW w:w="4955" w:type="dxa"/>
            <w:shd w:val="clear" w:color="auto" w:fill="FFCC99"/>
          </w:tcPr>
          <w:p w14:paraId="3A396A65" w14:textId="04BAC90A" w:rsidR="00054313" w:rsidRPr="00375F98" w:rsidRDefault="00054313" w:rsidP="0044398C">
            <w:pPr>
              <w:jc w:val="center"/>
              <w:rPr>
                <w:rFonts w:asciiTheme="majorHAnsi" w:hAnsiTheme="majorHAnsi"/>
                <w:b/>
                <w:sz w:val="20"/>
                <w:szCs w:val="20"/>
              </w:rPr>
            </w:pPr>
            <w:r w:rsidRPr="00375F98">
              <w:rPr>
                <w:rFonts w:asciiTheme="majorHAnsi" w:hAnsiTheme="majorHAnsi"/>
                <w:b/>
                <w:sz w:val="20"/>
                <w:szCs w:val="20"/>
              </w:rPr>
              <w:t>Data source (</w:t>
            </w:r>
            <w:proofErr w:type="gramStart"/>
            <w:r w:rsidRPr="00375F98">
              <w:rPr>
                <w:rFonts w:asciiTheme="majorHAnsi" w:hAnsiTheme="majorHAnsi"/>
                <w:b/>
                <w:sz w:val="20"/>
                <w:szCs w:val="20"/>
              </w:rPr>
              <w:t>e.g.</w:t>
            </w:r>
            <w:proofErr w:type="gramEnd"/>
            <w:r w:rsidRPr="00375F98">
              <w:rPr>
                <w:rFonts w:asciiTheme="majorHAnsi" w:hAnsiTheme="majorHAnsi"/>
                <w:b/>
                <w:sz w:val="20"/>
                <w:szCs w:val="20"/>
              </w:rPr>
              <w:t xml:space="preserve"> self-report, EHR)</w:t>
            </w:r>
            <w:r w:rsidR="00C64988">
              <w:rPr>
                <w:rFonts w:asciiTheme="majorHAnsi" w:hAnsiTheme="majorHAnsi"/>
                <w:b/>
                <w:sz w:val="20"/>
                <w:szCs w:val="20"/>
              </w:rPr>
              <w:t xml:space="preserve"> or reason not applicable</w:t>
            </w:r>
          </w:p>
        </w:tc>
      </w:tr>
      <w:tr w:rsidR="00054313" w:rsidRPr="00375F98" w14:paraId="097778CC" w14:textId="77777777" w:rsidTr="0044398C">
        <w:trPr>
          <w:trHeight w:val="260"/>
        </w:trPr>
        <w:tc>
          <w:tcPr>
            <w:tcW w:w="3325" w:type="dxa"/>
            <w:shd w:val="clear" w:color="auto" w:fill="FDE9D9" w:themeFill="accent6" w:themeFillTint="33"/>
            <w:vAlign w:val="center"/>
          </w:tcPr>
          <w:p w14:paraId="4C887363" w14:textId="77777777" w:rsidR="00054313" w:rsidRPr="00375F98" w:rsidRDefault="00054313" w:rsidP="0044398C">
            <w:pPr>
              <w:numPr>
                <w:ilvl w:val="0"/>
                <w:numId w:val="17"/>
              </w:numPr>
              <w:ind w:left="360"/>
              <w:contextualSpacing/>
              <w:rPr>
                <w:rFonts w:asciiTheme="majorHAnsi" w:eastAsia="Times New Roman" w:hAnsiTheme="majorHAnsi" w:cs="Times New Roman"/>
                <w:b/>
                <w:color w:val="000000"/>
                <w:sz w:val="20"/>
                <w:szCs w:val="22"/>
              </w:rPr>
            </w:pPr>
            <w:r w:rsidRPr="00375F98">
              <w:rPr>
                <w:rFonts w:asciiTheme="majorHAnsi" w:eastAsia="Times New Roman" w:hAnsiTheme="majorHAnsi" w:cs="Times New Roman"/>
                <w:b/>
                <w:color w:val="000000"/>
                <w:sz w:val="20"/>
                <w:szCs w:val="22"/>
              </w:rPr>
              <w:t>Site ID (if multi-site)</w:t>
            </w:r>
          </w:p>
        </w:tc>
        <w:sdt>
          <w:sdtPr>
            <w:rPr>
              <w:rFonts w:asciiTheme="majorHAnsi" w:eastAsia="Times New Roman" w:hAnsiTheme="majorHAnsi" w:cs="Times New Roman"/>
              <w:b/>
              <w:color w:val="000000"/>
              <w:sz w:val="20"/>
              <w:szCs w:val="22"/>
            </w:rPr>
            <w:id w:val="-560949625"/>
            <w14:checkbox>
              <w14:checked w14:val="0"/>
              <w14:checkedState w14:val="2612" w14:font="MS Gothic"/>
              <w14:uncheckedState w14:val="2610" w14:font="MS Gothic"/>
            </w14:checkbox>
          </w:sdtPr>
          <w:sdtEndPr/>
          <w:sdtContent>
            <w:tc>
              <w:tcPr>
                <w:tcW w:w="1170" w:type="dxa"/>
                <w:shd w:val="clear" w:color="auto" w:fill="FDE9D9" w:themeFill="accent6" w:themeFillTint="33"/>
                <w:vAlign w:val="center"/>
              </w:tcPr>
              <w:p w14:paraId="29BF80D9" w14:textId="513D48F1" w:rsidR="00054313" w:rsidRPr="00375F98" w:rsidRDefault="00054313" w:rsidP="0044398C">
                <w:pPr>
                  <w:tabs>
                    <w:tab w:val="center" w:pos="4320"/>
                    <w:tab w:val="right" w:pos="8640"/>
                  </w:tabs>
                  <w:jc w:val="center"/>
                  <w:rPr>
                    <w:rFonts w:asciiTheme="majorHAnsi" w:eastAsia="Times New Roman" w:hAnsiTheme="majorHAnsi" w:cs="Times New Roman"/>
                    <w:b/>
                    <w:color w:val="000000"/>
                    <w:sz w:val="20"/>
                    <w:szCs w:val="22"/>
                  </w:rPr>
                </w:pPr>
                <w:r>
                  <w:rPr>
                    <w:rFonts w:ascii="MS Gothic" w:eastAsia="MS Gothic" w:hAnsi="MS Gothic" w:cs="Times New Roman" w:hint="eastAsia"/>
                    <w:b/>
                    <w:color w:val="000000"/>
                    <w:sz w:val="20"/>
                    <w:szCs w:val="22"/>
                  </w:rPr>
                  <w:t>☐</w:t>
                </w:r>
              </w:p>
            </w:tc>
          </w:sdtContent>
        </w:sdt>
        <w:sdt>
          <w:sdtPr>
            <w:rPr>
              <w:color w:val="808080"/>
            </w:rPr>
            <w:id w:val="947131213"/>
            <w:placeholder>
              <w:docPart w:val="5144C74AD9774F2782164FBBE4331B2F"/>
            </w:placeholder>
            <w:text/>
          </w:sdtPr>
          <w:sdtEndPr/>
          <w:sdtContent>
            <w:tc>
              <w:tcPr>
                <w:tcW w:w="1350" w:type="dxa"/>
                <w:shd w:val="clear" w:color="auto" w:fill="FDE9D9" w:themeFill="accent6" w:themeFillTint="33"/>
                <w:vAlign w:val="center"/>
              </w:tcPr>
              <w:p w14:paraId="32BEBD2E" w14:textId="54F8AA59" w:rsidR="00054313" w:rsidRDefault="00C64988" w:rsidP="00C64988">
                <w:pPr>
                  <w:tabs>
                    <w:tab w:val="center" w:pos="4320"/>
                    <w:tab w:val="right" w:pos="8640"/>
                  </w:tabs>
                  <w:rPr>
                    <w:rFonts w:asciiTheme="majorHAnsi" w:eastAsia="Times New Roman" w:hAnsiTheme="majorHAnsi" w:cs="Times New Roman"/>
                    <w:b/>
                    <w:color w:val="000000"/>
                    <w:sz w:val="20"/>
                    <w:szCs w:val="22"/>
                  </w:rPr>
                </w:pPr>
                <w:r>
                  <w:rPr>
                    <w:color w:val="808080"/>
                  </w:rPr>
                  <w:t xml:space="preserve"> </w:t>
                </w:r>
              </w:p>
            </w:tc>
          </w:sdtContent>
        </w:sdt>
        <w:sdt>
          <w:sdtPr>
            <w:rPr>
              <w:color w:val="808080"/>
            </w:rPr>
            <w:id w:val="-546751862"/>
            <w:placeholder>
              <w:docPart w:val="41832FE44FE240E7837A4C65BAF8C521"/>
            </w:placeholder>
            <w:text/>
          </w:sdtPr>
          <w:sdtEndPr/>
          <w:sdtContent>
            <w:tc>
              <w:tcPr>
                <w:tcW w:w="4955" w:type="dxa"/>
                <w:shd w:val="clear" w:color="auto" w:fill="FDE9D9" w:themeFill="accent6" w:themeFillTint="33"/>
                <w:vAlign w:val="center"/>
              </w:tcPr>
              <w:p w14:paraId="5A6C57F7" w14:textId="0FC1374E" w:rsidR="00054313" w:rsidRPr="00375F98" w:rsidRDefault="00C64988" w:rsidP="00C64988">
                <w:pPr>
                  <w:tabs>
                    <w:tab w:val="center" w:pos="4320"/>
                    <w:tab w:val="right" w:pos="8640"/>
                  </w:tabs>
                  <w:rPr>
                    <w:rFonts w:asciiTheme="majorHAnsi" w:eastAsia="Times New Roman" w:hAnsiTheme="majorHAnsi" w:cs="Times New Roman"/>
                    <w:b/>
                    <w:color w:val="000000"/>
                    <w:sz w:val="20"/>
                    <w:szCs w:val="22"/>
                  </w:rPr>
                </w:pPr>
                <w:r>
                  <w:rPr>
                    <w:color w:val="808080"/>
                  </w:rPr>
                  <w:t xml:space="preserve"> </w:t>
                </w:r>
              </w:p>
            </w:tc>
          </w:sdtContent>
        </w:sdt>
      </w:tr>
      <w:tr w:rsidR="00054313" w:rsidRPr="00375F98" w14:paraId="3BF094E3" w14:textId="77777777" w:rsidTr="0044398C">
        <w:tc>
          <w:tcPr>
            <w:tcW w:w="3325" w:type="dxa"/>
            <w:shd w:val="clear" w:color="auto" w:fill="FDE9D9" w:themeFill="accent6" w:themeFillTint="33"/>
            <w:vAlign w:val="center"/>
          </w:tcPr>
          <w:p w14:paraId="4761EA53" w14:textId="77777777" w:rsidR="00054313" w:rsidRPr="00375F98" w:rsidRDefault="00054313" w:rsidP="0044398C">
            <w:pPr>
              <w:numPr>
                <w:ilvl w:val="0"/>
                <w:numId w:val="17"/>
              </w:numPr>
              <w:ind w:left="360"/>
              <w:contextualSpacing/>
              <w:rPr>
                <w:rFonts w:asciiTheme="majorHAnsi" w:hAnsiTheme="majorHAnsi"/>
                <w:b/>
                <w:sz w:val="20"/>
                <w:szCs w:val="22"/>
              </w:rPr>
            </w:pPr>
            <w:r w:rsidRPr="00375F98">
              <w:rPr>
                <w:rFonts w:asciiTheme="majorHAnsi" w:eastAsia="Times New Roman" w:hAnsiTheme="majorHAnsi" w:cs="Times New Roman"/>
                <w:b/>
                <w:color w:val="000000"/>
                <w:sz w:val="20"/>
                <w:szCs w:val="22"/>
              </w:rPr>
              <w:t>Who is the research participant? (e.g., patient, caregiver, etc.)</w:t>
            </w:r>
          </w:p>
        </w:tc>
        <w:sdt>
          <w:sdtPr>
            <w:rPr>
              <w:rFonts w:asciiTheme="majorHAnsi" w:hAnsiTheme="majorHAnsi"/>
              <w:b/>
              <w:sz w:val="20"/>
              <w:szCs w:val="20"/>
            </w:rPr>
            <w:id w:val="1608464054"/>
            <w14:checkbox>
              <w14:checked w14:val="1"/>
              <w14:checkedState w14:val="2612" w14:font="MS Gothic"/>
              <w14:uncheckedState w14:val="2610" w14:font="MS Gothic"/>
            </w14:checkbox>
          </w:sdtPr>
          <w:sdtEndPr/>
          <w:sdtContent>
            <w:tc>
              <w:tcPr>
                <w:tcW w:w="1170" w:type="dxa"/>
                <w:shd w:val="clear" w:color="auto" w:fill="FDE9D9" w:themeFill="accent6" w:themeFillTint="33"/>
                <w:vAlign w:val="center"/>
              </w:tcPr>
              <w:p w14:paraId="12673F2F" w14:textId="1E8DD98E" w:rsidR="00054313" w:rsidRPr="00375F98" w:rsidRDefault="00BD69DF"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25377914"/>
            <w:placeholder>
              <w:docPart w:val="A1853A4FF535433891DFE80BE0ECEADC"/>
            </w:placeholder>
            <w:text/>
          </w:sdtPr>
          <w:sdtEndPr/>
          <w:sdtContent>
            <w:tc>
              <w:tcPr>
                <w:tcW w:w="1350" w:type="dxa"/>
                <w:shd w:val="clear" w:color="auto" w:fill="FDE9D9" w:themeFill="accent6" w:themeFillTint="33"/>
                <w:vAlign w:val="center"/>
              </w:tcPr>
              <w:p w14:paraId="1DEF9710" w14:textId="37EBE39D"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3022874"/>
            <w:placeholder>
              <w:docPart w:val="AA10DCB6A4884AAFA2FC2B862A71A806"/>
            </w:placeholde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FDE9D9" w:themeFill="accent6" w:themeFillTint="33"/>
                <w:vAlign w:val="center"/>
              </w:tcPr>
              <w:p w14:paraId="0B830201" w14:textId="34646F95" w:rsidR="00054313" w:rsidRPr="00375F98" w:rsidRDefault="00BD69DF" w:rsidP="00C64988">
                <w:pPr>
                  <w:rPr>
                    <w:rFonts w:asciiTheme="majorHAnsi" w:hAnsiTheme="majorHAnsi"/>
                    <w:b/>
                    <w:color w:val="0000FF"/>
                    <w:sz w:val="20"/>
                    <w:szCs w:val="20"/>
                  </w:rPr>
                </w:pPr>
                <w:r>
                  <w:rPr>
                    <w:rStyle w:val="formChar"/>
                  </w:rPr>
                  <w:t>EHR</w:t>
                </w:r>
              </w:p>
            </w:tc>
          </w:sdtContent>
        </w:sdt>
      </w:tr>
      <w:tr w:rsidR="00054313" w:rsidRPr="00375F98" w14:paraId="10605FBE" w14:textId="77777777" w:rsidTr="0044398C">
        <w:tc>
          <w:tcPr>
            <w:tcW w:w="3325" w:type="dxa"/>
            <w:shd w:val="clear" w:color="auto" w:fill="FDE9D9" w:themeFill="accent6" w:themeFillTint="33"/>
            <w:vAlign w:val="center"/>
          </w:tcPr>
          <w:p w14:paraId="178CAEF8" w14:textId="77777777" w:rsidR="00054313" w:rsidRPr="00375F98" w:rsidRDefault="00054313" w:rsidP="0044398C">
            <w:pPr>
              <w:numPr>
                <w:ilvl w:val="0"/>
                <w:numId w:val="17"/>
              </w:numPr>
              <w:ind w:left="360"/>
              <w:contextualSpacing/>
              <w:rPr>
                <w:rFonts w:asciiTheme="majorHAnsi" w:eastAsia="Times New Roman" w:hAnsiTheme="majorHAnsi" w:cs="Times New Roman"/>
                <w:b/>
                <w:color w:val="000000"/>
                <w:sz w:val="20"/>
                <w:szCs w:val="22"/>
              </w:rPr>
            </w:pPr>
            <w:r w:rsidRPr="00375F98">
              <w:rPr>
                <w:rFonts w:ascii="Calibri" w:hAnsi="Calibri"/>
                <w:b/>
                <w:color w:val="000000"/>
                <w:sz w:val="20"/>
                <w:szCs w:val="20"/>
              </w:rPr>
              <w:t xml:space="preserve">Sex </w:t>
            </w:r>
          </w:p>
        </w:tc>
        <w:sdt>
          <w:sdtPr>
            <w:rPr>
              <w:rFonts w:asciiTheme="majorHAnsi" w:hAnsiTheme="majorHAnsi"/>
              <w:b/>
              <w:sz w:val="20"/>
              <w:szCs w:val="20"/>
            </w:rPr>
            <w:id w:val="591437157"/>
            <w14:checkbox>
              <w14:checked w14:val="1"/>
              <w14:checkedState w14:val="2612" w14:font="MS Gothic"/>
              <w14:uncheckedState w14:val="2610" w14:font="MS Gothic"/>
            </w14:checkbox>
          </w:sdtPr>
          <w:sdtEndPr/>
          <w:sdtContent>
            <w:tc>
              <w:tcPr>
                <w:tcW w:w="1170" w:type="dxa"/>
                <w:shd w:val="clear" w:color="auto" w:fill="FDE9D9" w:themeFill="accent6" w:themeFillTint="33"/>
                <w:vAlign w:val="center"/>
              </w:tcPr>
              <w:p w14:paraId="0B212628" w14:textId="36E1BB0C" w:rsidR="00054313" w:rsidRPr="00375F98" w:rsidRDefault="00BD69DF"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1476979018"/>
            <w:placeholder>
              <w:docPart w:val="990242E754D44E4AAAAD55BA6DD05683"/>
            </w:placeholder>
            <w:text/>
          </w:sdtPr>
          <w:sdtEndPr/>
          <w:sdtContent>
            <w:tc>
              <w:tcPr>
                <w:tcW w:w="1350" w:type="dxa"/>
                <w:shd w:val="clear" w:color="auto" w:fill="FDE9D9" w:themeFill="accent6" w:themeFillTint="33"/>
                <w:vAlign w:val="center"/>
              </w:tcPr>
              <w:p w14:paraId="11C179A4" w14:textId="668BC6BA"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1933306729"/>
            <w:placeholder>
              <w:docPart w:val="590634664CB74293A2CE4A05F4E06B25"/>
            </w:placeholde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FDE9D9" w:themeFill="accent6" w:themeFillTint="33"/>
                <w:vAlign w:val="center"/>
              </w:tcPr>
              <w:p w14:paraId="46644964" w14:textId="07915DD8" w:rsidR="00054313" w:rsidRPr="00375F98" w:rsidRDefault="00BD69DF" w:rsidP="00C64988">
                <w:pPr>
                  <w:rPr>
                    <w:rFonts w:asciiTheme="majorHAnsi" w:hAnsiTheme="majorHAnsi"/>
                    <w:b/>
                    <w:color w:val="0000FF"/>
                    <w:sz w:val="20"/>
                    <w:szCs w:val="20"/>
                  </w:rPr>
                </w:pPr>
                <w:r>
                  <w:rPr>
                    <w:rStyle w:val="formChar"/>
                  </w:rPr>
                  <w:t>EHR</w:t>
                </w:r>
              </w:p>
            </w:tc>
          </w:sdtContent>
        </w:sdt>
      </w:tr>
      <w:tr w:rsidR="00054313" w:rsidRPr="00375F98" w14:paraId="6C1EC0F9" w14:textId="77777777" w:rsidTr="0044398C">
        <w:tc>
          <w:tcPr>
            <w:tcW w:w="3325" w:type="dxa"/>
            <w:shd w:val="clear" w:color="auto" w:fill="FDE9D9" w:themeFill="accent6" w:themeFillTint="33"/>
            <w:vAlign w:val="center"/>
          </w:tcPr>
          <w:p w14:paraId="5C45AA67" w14:textId="77777777" w:rsidR="00054313" w:rsidRPr="00375F98" w:rsidRDefault="00054313" w:rsidP="0044398C">
            <w:pPr>
              <w:numPr>
                <w:ilvl w:val="0"/>
                <w:numId w:val="17"/>
              </w:numPr>
              <w:ind w:left="360"/>
              <w:contextualSpacing/>
              <w:rPr>
                <w:rFonts w:asciiTheme="majorHAnsi" w:eastAsia="Times New Roman" w:hAnsiTheme="majorHAnsi" w:cs="Times New Roman"/>
                <w:b/>
                <w:color w:val="000000"/>
                <w:sz w:val="20"/>
                <w:szCs w:val="22"/>
              </w:rPr>
            </w:pPr>
            <w:r w:rsidRPr="00375F98">
              <w:rPr>
                <w:rFonts w:ascii="Calibri" w:hAnsi="Calibri"/>
                <w:b/>
                <w:color w:val="000000"/>
                <w:sz w:val="20"/>
                <w:szCs w:val="20"/>
              </w:rPr>
              <w:t xml:space="preserve">Ethnicity </w:t>
            </w:r>
          </w:p>
        </w:tc>
        <w:sdt>
          <w:sdtPr>
            <w:rPr>
              <w:rFonts w:asciiTheme="majorHAnsi" w:hAnsiTheme="majorHAnsi"/>
              <w:b/>
              <w:sz w:val="20"/>
              <w:szCs w:val="20"/>
            </w:rPr>
            <w:id w:val="186107979"/>
            <w14:checkbox>
              <w14:checked w14:val="1"/>
              <w14:checkedState w14:val="2612" w14:font="MS Gothic"/>
              <w14:uncheckedState w14:val="2610" w14:font="MS Gothic"/>
            </w14:checkbox>
          </w:sdtPr>
          <w:sdtEndPr/>
          <w:sdtContent>
            <w:tc>
              <w:tcPr>
                <w:tcW w:w="1170" w:type="dxa"/>
                <w:shd w:val="clear" w:color="auto" w:fill="FDE9D9" w:themeFill="accent6" w:themeFillTint="33"/>
                <w:vAlign w:val="center"/>
              </w:tcPr>
              <w:p w14:paraId="77A71BF7" w14:textId="5CD1B42B" w:rsidR="00054313" w:rsidRPr="00375F98" w:rsidRDefault="00BD69DF"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597220833"/>
            <w:placeholder>
              <w:docPart w:val="0EDD3EBB1436460F8E6DE98CBC91ED8D"/>
            </w:placeholder>
            <w:text/>
          </w:sdtPr>
          <w:sdtEndPr/>
          <w:sdtContent>
            <w:tc>
              <w:tcPr>
                <w:tcW w:w="1350" w:type="dxa"/>
                <w:shd w:val="clear" w:color="auto" w:fill="FDE9D9" w:themeFill="accent6" w:themeFillTint="33"/>
                <w:vAlign w:val="center"/>
              </w:tcPr>
              <w:p w14:paraId="60E8B7CF" w14:textId="51763446"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636036125"/>
            <w:placeholder>
              <w:docPart w:val="3FC1F476CAF74BA59A8C3DF2E6EF0452"/>
            </w:placeholde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FDE9D9" w:themeFill="accent6" w:themeFillTint="33"/>
                <w:vAlign w:val="center"/>
              </w:tcPr>
              <w:p w14:paraId="5AE05B63" w14:textId="72789E0C" w:rsidR="00054313" w:rsidRPr="00375F98" w:rsidRDefault="00BD69DF" w:rsidP="00C64988">
                <w:pPr>
                  <w:rPr>
                    <w:rFonts w:asciiTheme="majorHAnsi" w:hAnsiTheme="majorHAnsi"/>
                    <w:b/>
                    <w:color w:val="0000FF"/>
                    <w:sz w:val="20"/>
                    <w:szCs w:val="20"/>
                  </w:rPr>
                </w:pPr>
                <w:r>
                  <w:rPr>
                    <w:rStyle w:val="formChar"/>
                  </w:rPr>
                  <w:t>EHR</w:t>
                </w:r>
              </w:p>
            </w:tc>
          </w:sdtContent>
        </w:sdt>
      </w:tr>
      <w:tr w:rsidR="00054313" w:rsidRPr="00375F98" w14:paraId="2D1E3019" w14:textId="77777777" w:rsidTr="0044398C">
        <w:tc>
          <w:tcPr>
            <w:tcW w:w="3325" w:type="dxa"/>
            <w:shd w:val="clear" w:color="auto" w:fill="FDE9D9" w:themeFill="accent6" w:themeFillTint="33"/>
            <w:vAlign w:val="center"/>
          </w:tcPr>
          <w:p w14:paraId="72DE12C1" w14:textId="77777777" w:rsidR="00054313" w:rsidRPr="00375F98" w:rsidRDefault="00054313" w:rsidP="0044398C">
            <w:pPr>
              <w:numPr>
                <w:ilvl w:val="0"/>
                <w:numId w:val="17"/>
              </w:numPr>
              <w:ind w:left="360"/>
              <w:contextualSpacing/>
              <w:rPr>
                <w:rFonts w:asciiTheme="majorHAnsi" w:eastAsia="Times New Roman" w:hAnsiTheme="majorHAnsi" w:cs="Times New Roman"/>
                <w:b/>
                <w:color w:val="000000"/>
                <w:sz w:val="20"/>
                <w:szCs w:val="22"/>
              </w:rPr>
            </w:pPr>
            <w:r w:rsidRPr="00375F98">
              <w:rPr>
                <w:rFonts w:ascii="Calibri" w:hAnsi="Calibri"/>
                <w:b/>
                <w:color w:val="000000"/>
                <w:sz w:val="20"/>
                <w:szCs w:val="20"/>
              </w:rPr>
              <w:t xml:space="preserve">Race </w:t>
            </w:r>
          </w:p>
        </w:tc>
        <w:sdt>
          <w:sdtPr>
            <w:rPr>
              <w:rFonts w:asciiTheme="majorHAnsi" w:hAnsiTheme="majorHAnsi"/>
              <w:b/>
              <w:sz w:val="20"/>
              <w:szCs w:val="20"/>
            </w:rPr>
            <w:id w:val="-406849078"/>
            <w14:checkbox>
              <w14:checked w14:val="1"/>
              <w14:checkedState w14:val="2612" w14:font="MS Gothic"/>
              <w14:uncheckedState w14:val="2610" w14:font="MS Gothic"/>
            </w14:checkbox>
          </w:sdtPr>
          <w:sdtEndPr/>
          <w:sdtContent>
            <w:tc>
              <w:tcPr>
                <w:tcW w:w="1170" w:type="dxa"/>
                <w:shd w:val="clear" w:color="auto" w:fill="FDE9D9" w:themeFill="accent6" w:themeFillTint="33"/>
                <w:vAlign w:val="center"/>
              </w:tcPr>
              <w:p w14:paraId="4C827185" w14:textId="4D17D02D" w:rsidR="00054313" w:rsidRPr="00375F98" w:rsidRDefault="00BD69DF"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1960631607"/>
            <w:placeholder>
              <w:docPart w:val="19464270D0FA44368E03437F7C066D6B"/>
            </w:placeholder>
            <w:text/>
          </w:sdtPr>
          <w:sdtEndPr/>
          <w:sdtContent>
            <w:tc>
              <w:tcPr>
                <w:tcW w:w="1350" w:type="dxa"/>
                <w:shd w:val="clear" w:color="auto" w:fill="FDE9D9" w:themeFill="accent6" w:themeFillTint="33"/>
                <w:vAlign w:val="center"/>
              </w:tcPr>
              <w:p w14:paraId="4349DB73" w14:textId="2076FE67"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1756353428"/>
            <w:placeholder>
              <w:docPart w:val="4AE2BF7AD3054BEEA80F095B73624623"/>
            </w:placeholde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FDE9D9" w:themeFill="accent6" w:themeFillTint="33"/>
                <w:vAlign w:val="center"/>
              </w:tcPr>
              <w:p w14:paraId="0374A658" w14:textId="333B4971" w:rsidR="00054313" w:rsidRPr="00375F98" w:rsidRDefault="00BD69DF" w:rsidP="00C64988">
                <w:pPr>
                  <w:rPr>
                    <w:rFonts w:asciiTheme="majorHAnsi" w:hAnsiTheme="majorHAnsi"/>
                    <w:b/>
                    <w:color w:val="0000FF"/>
                    <w:sz w:val="20"/>
                    <w:szCs w:val="20"/>
                  </w:rPr>
                </w:pPr>
                <w:r>
                  <w:rPr>
                    <w:rStyle w:val="formChar"/>
                  </w:rPr>
                  <w:t>EHR</w:t>
                </w:r>
              </w:p>
            </w:tc>
          </w:sdtContent>
        </w:sdt>
      </w:tr>
      <w:tr w:rsidR="00054313" w:rsidRPr="00375F98" w14:paraId="3331291F" w14:textId="77777777" w:rsidTr="0044398C">
        <w:tc>
          <w:tcPr>
            <w:tcW w:w="3325" w:type="dxa"/>
            <w:shd w:val="clear" w:color="auto" w:fill="FDE9D9" w:themeFill="accent6" w:themeFillTint="33"/>
            <w:vAlign w:val="center"/>
          </w:tcPr>
          <w:p w14:paraId="7A27F669" w14:textId="77777777" w:rsidR="00054313" w:rsidRPr="00375F98" w:rsidRDefault="00054313" w:rsidP="0044398C">
            <w:pPr>
              <w:numPr>
                <w:ilvl w:val="0"/>
                <w:numId w:val="17"/>
              </w:numPr>
              <w:ind w:left="360"/>
              <w:contextualSpacing/>
              <w:rPr>
                <w:rFonts w:asciiTheme="majorHAnsi" w:eastAsia="Times New Roman" w:hAnsiTheme="majorHAnsi" w:cs="Times New Roman"/>
                <w:b/>
                <w:color w:val="000000"/>
                <w:sz w:val="20"/>
                <w:szCs w:val="22"/>
              </w:rPr>
            </w:pPr>
            <w:r w:rsidRPr="00375F98">
              <w:rPr>
                <w:rFonts w:ascii="Calibri" w:hAnsi="Calibri"/>
                <w:b/>
                <w:color w:val="000000"/>
                <w:sz w:val="20"/>
                <w:szCs w:val="20"/>
              </w:rPr>
              <w:t xml:space="preserve">Age in years </w:t>
            </w:r>
          </w:p>
        </w:tc>
        <w:sdt>
          <w:sdtPr>
            <w:rPr>
              <w:rFonts w:asciiTheme="majorHAnsi" w:hAnsiTheme="majorHAnsi"/>
              <w:b/>
              <w:sz w:val="20"/>
              <w:szCs w:val="20"/>
            </w:rPr>
            <w:id w:val="-1853946249"/>
            <w14:checkbox>
              <w14:checked w14:val="1"/>
              <w14:checkedState w14:val="2612" w14:font="MS Gothic"/>
              <w14:uncheckedState w14:val="2610" w14:font="MS Gothic"/>
            </w14:checkbox>
          </w:sdtPr>
          <w:sdtEndPr/>
          <w:sdtContent>
            <w:tc>
              <w:tcPr>
                <w:tcW w:w="1170" w:type="dxa"/>
                <w:shd w:val="clear" w:color="auto" w:fill="FDE9D9" w:themeFill="accent6" w:themeFillTint="33"/>
                <w:vAlign w:val="center"/>
              </w:tcPr>
              <w:p w14:paraId="6A251759" w14:textId="2723FE2E" w:rsidR="00054313" w:rsidRPr="00375F98" w:rsidRDefault="00BD69DF"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1068572401"/>
            <w:placeholder>
              <w:docPart w:val="AB9C895D99E54CF4871DED3487D8835F"/>
            </w:placeholder>
            <w:text/>
          </w:sdtPr>
          <w:sdtEndPr/>
          <w:sdtContent>
            <w:tc>
              <w:tcPr>
                <w:tcW w:w="1350" w:type="dxa"/>
                <w:shd w:val="clear" w:color="auto" w:fill="FDE9D9" w:themeFill="accent6" w:themeFillTint="33"/>
                <w:vAlign w:val="center"/>
              </w:tcPr>
              <w:p w14:paraId="2BFD9F41" w14:textId="5F84B2BB"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1529688097"/>
            <w:placeholder>
              <w:docPart w:val="AE0148659D9446119939CDE65C159966"/>
            </w:placeholde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FDE9D9" w:themeFill="accent6" w:themeFillTint="33"/>
                <w:vAlign w:val="center"/>
              </w:tcPr>
              <w:p w14:paraId="3BD345FF" w14:textId="2B1296B1" w:rsidR="00054313" w:rsidRPr="00375F98" w:rsidRDefault="00BD69DF" w:rsidP="00C64988">
                <w:pPr>
                  <w:rPr>
                    <w:rFonts w:asciiTheme="majorHAnsi" w:hAnsiTheme="majorHAnsi"/>
                    <w:b/>
                    <w:color w:val="0000FF"/>
                    <w:sz w:val="20"/>
                    <w:szCs w:val="20"/>
                  </w:rPr>
                </w:pPr>
                <w:r>
                  <w:rPr>
                    <w:rStyle w:val="formChar"/>
                  </w:rPr>
                  <w:t>EHR</w:t>
                </w:r>
              </w:p>
            </w:tc>
          </w:sdtContent>
        </w:sdt>
      </w:tr>
      <w:tr w:rsidR="00054313" w:rsidRPr="00375F98" w14:paraId="6C2A8B82" w14:textId="77777777" w:rsidTr="0044398C">
        <w:tc>
          <w:tcPr>
            <w:tcW w:w="3325" w:type="dxa"/>
            <w:shd w:val="clear" w:color="auto" w:fill="FDE9D9" w:themeFill="accent6" w:themeFillTint="33"/>
            <w:vAlign w:val="center"/>
          </w:tcPr>
          <w:p w14:paraId="000349CE" w14:textId="77777777" w:rsidR="00054313" w:rsidRPr="00375F98" w:rsidRDefault="00054313" w:rsidP="0044398C">
            <w:pPr>
              <w:numPr>
                <w:ilvl w:val="0"/>
                <w:numId w:val="17"/>
              </w:numPr>
              <w:ind w:left="360"/>
              <w:contextualSpacing/>
              <w:rPr>
                <w:rFonts w:asciiTheme="majorHAnsi" w:hAnsiTheme="majorHAnsi"/>
                <w:b/>
                <w:sz w:val="20"/>
                <w:szCs w:val="22"/>
              </w:rPr>
            </w:pPr>
            <w:r w:rsidRPr="00375F98">
              <w:rPr>
                <w:rFonts w:ascii="Calibri" w:hAnsi="Calibri"/>
                <w:b/>
                <w:sz w:val="20"/>
                <w:szCs w:val="20"/>
              </w:rPr>
              <w:t>Current Marital Status</w:t>
            </w:r>
          </w:p>
        </w:tc>
        <w:sdt>
          <w:sdtPr>
            <w:rPr>
              <w:rFonts w:asciiTheme="majorHAnsi" w:hAnsiTheme="majorHAnsi"/>
              <w:b/>
              <w:sz w:val="20"/>
              <w:szCs w:val="20"/>
            </w:rPr>
            <w:id w:val="1378822993"/>
            <w14:checkbox>
              <w14:checked w14:val="1"/>
              <w14:checkedState w14:val="2612" w14:font="MS Gothic"/>
              <w14:uncheckedState w14:val="2610" w14:font="MS Gothic"/>
            </w14:checkbox>
          </w:sdtPr>
          <w:sdtEndPr/>
          <w:sdtContent>
            <w:tc>
              <w:tcPr>
                <w:tcW w:w="1170" w:type="dxa"/>
                <w:shd w:val="clear" w:color="auto" w:fill="FDE9D9" w:themeFill="accent6" w:themeFillTint="33"/>
                <w:vAlign w:val="center"/>
              </w:tcPr>
              <w:p w14:paraId="19331883" w14:textId="2AF4D8D1" w:rsidR="00054313" w:rsidRPr="00375F98" w:rsidRDefault="00BD69DF"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548276782"/>
            <w:placeholder>
              <w:docPart w:val="568A4CDEEE69438187BD462F959C34EA"/>
            </w:placeholder>
            <w:text/>
          </w:sdtPr>
          <w:sdtEndPr/>
          <w:sdtContent>
            <w:tc>
              <w:tcPr>
                <w:tcW w:w="1350" w:type="dxa"/>
                <w:shd w:val="clear" w:color="auto" w:fill="FDE9D9" w:themeFill="accent6" w:themeFillTint="33"/>
                <w:vAlign w:val="center"/>
              </w:tcPr>
              <w:p w14:paraId="584027AA" w14:textId="6C065ED0"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1678311600"/>
            <w:placeholder>
              <w:docPart w:val="FF520B03A789455C9123490A79748005"/>
            </w:placeholde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FDE9D9" w:themeFill="accent6" w:themeFillTint="33"/>
                <w:vAlign w:val="center"/>
              </w:tcPr>
              <w:p w14:paraId="303E96C3" w14:textId="1908A49D" w:rsidR="00054313" w:rsidRPr="00375F98" w:rsidRDefault="00BD69DF" w:rsidP="00C64988">
                <w:pPr>
                  <w:rPr>
                    <w:rFonts w:asciiTheme="majorHAnsi" w:hAnsiTheme="majorHAnsi"/>
                    <w:b/>
                    <w:color w:val="0000FF"/>
                    <w:sz w:val="20"/>
                    <w:szCs w:val="20"/>
                  </w:rPr>
                </w:pPr>
                <w:r>
                  <w:rPr>
                    <w:rStyle w:val="formChar"/>
                  </w:rPr>
                  <w:t>EHR</w:t>
                </w:r>
              </w:p>
            </w:tc>
          </w:sdtContent>
        </w:sdt>
      </w:tr>
      <w:tr w:rsidR="00054313" w:rsidRPr="00375F98" w14:paraId="4703F5C0" w14:textId="77777777" w:rsidTr="0044398C">
        <w:tc>
          <w:tcPr>
            <w:tcW w:w="3325" w:type="dxa"/>
            <w:shd w:val="clear" w:color="auto" w:fill="DAEEF3" w:themeFill="accent5" w:themeFillTint="33"/>
            <w:vAlign w:val="center"/>
          </w:tcPr>
          <w:p w14:paraId="3736DDCF" w14:textId="77777777" w:rsidR="00054313" w:rsidRPr="00375F98" w:rsidRDefault="00054313" w:rsidP="0044398C">
            <w:pPr>
              <w:numPr>
                <w:ilvl w:val="0"/>
                <w:numId w:val="17"/>
              </w:numPr>
              <w:ind w:left="360"/>
              <w:contextualSpacing/>
              <w:rPr>
                <w:rFonts w:asciiTheme="majorHAnsi" w:hAnsiTheme="majorHAnsi"/>
                <w:b/>
                <w:sz w:val="20"/>
                <w:szCs w:val="22"/>
              </w:rPr>
            </w:pPr>
            <w:r w:rsidRPr="00375F98">
              <w:rPr>
                <w:rFonts w:asciiTheme="majorHAnsi" w:eastAsia="Times New Roman" w:hAnsiTheme="majorHAnsi" w:cs="Times New Roman"/>
                <w:b/>
                <w:color w:val="000000"/>
                <w:sz w:val="20"/>
                <w:szCs w:val="22"/>
              </w:rPr>
              <w:t xml:space="preserve">Primary life-limiting diagnosis/illness </w:t>
            </w:r>
          </w:p>
        </w:tc>
        <w:sdt>
          <w:sdtPr>
            <w:rPr>
              <w:rFonts w:asciiTheme="majorHAnsi" w:hAnsiTheme="majorHAnsi"/>
              <w:b/>
              <w:sz w:val="20"/>
              <w:szCs w:val="20"/>
            </w:rPr>
            <w:id w:val="419458351"/>
            <w14:checkbox>
              <w14:checked w14:val="0"/>
              <w14:checkedState w14:val="2612" w14:font="MS Gothic"/>
              <w14:uncheckedState w14:val="2610" w14:font="MS Gothic"/>
            </w14:checkbox>
          </w:sdtPr>
          <w:sdtEndPr/>
          <w:sdtContent>
            <w:tc>
              <w:tcPr>
                <w:tcW w:w="1170" w:type="dxa"/>
                <w:shd w:val="clear" w:color="auto" w:fill="DAEEF3" w:themeFill="accent5" w:themeFillTint="33"/>
                <w:vAlign w:val="center"/>
              </w:tcPr>
              <w:p w14:paraId="4EE8111C" w14:textId="60C449F8" w:rsidR="00054313" w:rsidRPr="00375F98" w:rsidRDefault="00054313"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748538165"/>
            <w:placeholder>
              <w:docPart w:val="BB7CF1126EBA475482CF31344CE1EF2E"/>
            </w:placeholder>
            <w:text/>
          </w:sdtPr>
          <w:sdtEndPr/>
          <w:sdtContent>
            <w:tc>
              <w:tcPr>
                <w:tcW w:w="1350" w:type="dxa"/>
                <w:shd w:val="clear" w:color="auto" w:fill="DAEEF3" w:themeFill="accent5" w:themeFillTint="33"/>
                <w:vAlign w:val="center"/>
              </w:tcPr>
              <w:p w14:paraId="37E540E1" w14:textId="4CA0A9AB"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936643313"/>
            <w:placeholder>
              <w:docPart w:val="815E78E672914547A4C5A56F48AE1569"/>
            </w:placeholder>
            <w:showingPlcHd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DAEEF3" w:themeFill="accent5" w:themeFillTint="33"/>
                <w:vAlign w:val="center"/>
              </w:tcPr>
              <w:p w14:paraId="70F6CC2E" w14:textId="4D976C32" w:rsidR="00054313" w:rsidRPr="00375F98" w:rsidRDefault="00C64988" w:rsidP="00C64988">
                <w:pPr>
                  <w:rPr>
                    <w:rFonts w:asciiTheme="majorHAnsi" w:hAnsiTheme="majorHAnsi"/>
                    <w:b/>
                    <w:color w:val="0000FF"/>
                    <w:sz w:val="20"/>
                    <w:szCs w:val="20"/>
                  </w:rPr>
                </w:pPr>
                <w:r>
                  <w:rPr>
                    <w:rStyle w:val="PlaceholderText"/>
                  </w:rPr>
                  <w:t xml:space="preserve"> </w:t>
                </w:r>
              </w:p>
            </w:tc>
          </w:sdtContent>
        </w:sdt>
      </w:tr>
      <w:tr w:rsidR="00054313" w:rsidRPr="00375F98" w14:paraId="5C123719" w14:textId="77777777" w:rsidTr="0044398C">
        <w:tc>
          <w:tcPr>
            <w:tcW w:w="3325" w:type="dxa"/>
            <w:shd w:val="clear" w:color="auto" w:fill="DAEEF3" w:themeFill="accent5" w:themeFillTint="33"/>
            <w:vAlign w:val="center"/>
          </w:tcPr>
          <w:p w14:paraId="7DF79618" w14:textId="77777777" w:rsidR="00054313" w:rsidRPr="00375F98" w:rsidRDefault="00054313" w:rsidP="0044398C">
            <w:pPr>
              <w:numPr>
                <w:ilvl w:val="0"/>
                <w:numId w:val="17"/>
              </w:numPr>
              <w:ind w:left="360"/>
              <w:contextualSpacing/>
              <w:rPr>
                <w:rFonts w:asciiTheme="majorHAnsi" w:hAnsiTheme="majorHAnsi"/>
                <w:b/>
                <w:sz w:val="20"/>
                <w:szCs w:val="22"/>
              </w:rPr>
            </w:pPr>
            <w:r w:rsidRPr="00375F98">
              <w:rPr>
                <w:rFonts w:asciiTheme="majorHAnsi" w:eastAsia="Times New Roman" w:hAnsiTheme="majorHAnsi" w:cs="Times New Roman"/>
                <w:b/>
                <w:color w:val="000000"/>
                <w:sz w:val="20"/>
                <w:szCs w:val="22"/>
              </w:rPr>
              <w:t>Performance status (AKPS)</w:t>
            </w:r>
          </w:p>
        </w:tc>
        <w:sdt>
          <w:sdtPr>
            <w:rPr>
              <w:rFonts w:asciiTheme="majorHAnsi" w:hAnsiTheme="majorHAnsi"/>
              <w:b/>
              <w:sz w:val="20"/>
              <w:szCs w:val="20"/>
            </w:rPr>
            <w:id w:val="1243616331"/>
            <w14:checkbox>
              <w14:checked w14:val="0"/>
              <w14:checkedState w14:val="2612" w14:font="MS Gothic"/>
              <w14:uncheckedState w14:val="2610" w14:font="MS Gothic"/>
            </w14:checkbox>
          </w:sdtPr>
          <w:sdtEndPr/>
          <w:sdtContent>
            <w:tc>
              <w:tcPr>
                <w:tcW w:w="1170" w:type="dxa"/>
                <w:shd w:val="clear" w:color="auto" w:fill="DAEEF3" w:themeFill="accent5" w:themeFillTint="33"/>
                <w:vAlign w:val="center"/>
              </w:tcPr>
              <w:p w14:paraId="1E4624A3" w14:textId="62731EA5" w:rsidR="00054313" w:rsidRPr="00375F98" w:rsidRDefault="00054313"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465590987"/>
            <w:placeholder>
              <w:docPart w:val="72657D3D5B8C46648889918C5CAF21D6"/>
            </w:placeholder>
            <w:text/>
          </w:sdtPr>
          <w:sdtEndPr/>
          <w:sdtContent>
            <w:tc>
              <w:tcPr>
                <w:tcW w:w="1350" w:type="dxa"/>
                <w:shd w:val="clear" w:color="auto" w:fill="DAEEF3" w:themeFill="accent5" w:themeFillTint="33"/>
                <w:vAlign w:val="center"/>
              </w:tcPr>
              <w:p w14:paraId="03F835E5" w14:textId="62C8FD6A"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49121577"/>
            <w:placeholder>
              <w:docPart w:val="68F90DE32D084911BB039FA625DD6A1D"/>
            </w:placeholder>
            <w:showingPlcHd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DAEEF3" w:themeFill="accent5" w:themeFillTint="33"/>
                <w:vAlign w:val="center"/>
              </w:tcPr>
              <w:p w14:paraId="643839E7" w14:textId="5F254D7A" w:rsidR="00054313" w:rsidRPr="00375F98" w:rsidRDefault="00C64988" w:rsidP="00C64988">
                <w:pPr>
                  <w:rPr>
                    <w:rFonts w:asciiTheme="majorHAnsi" w:hAnsiTheme="majorHAnsi"/>
                    <w:b/>
                    <w:color w:val="0000FF"/>
                    <w:sz w:val="20"/>
                    <w:szCs w:val="20"/>
                  </w:rPr>
                </w:pPr>
                <w:r>
                  <w:rPr>
                    <w:rStyle w:val="PlaceholderText"/>
                  </w:rPr>
                  <w:t xml:space="preserve"> </w:t>
                </w:r>
              </w:p>
            </w:tc>
          </w:sdtContent>
        </w:sdt>
      </w:tr>
      <w:tr w:rsidR="00054313" w:rsidRPr="00375F98" w14:paraId="2809EDB2" w14:textId="77777777" w:rsidTr="0044398C">
        <w:trPr>
          <w:trHeight w:val="260"/>
        </w:trPr>
        <w:tc>
          <w:tcPr>
            <w:tcW w:w="3325" w:type="dxa"/>
            <w:shd w:val="clear" w:color="auto" w:fill="DAEEF3" w:themeFill="accent5" w:themeFillTint="33"/>
            <w:vAlign w:val="center"/>
          </w:tcPr>
          <w:p w14:paraId="41D88E4D" w14:textId="77777777" w:rsidR="00054313" w:rsidRPr="00375F98" w:rsidRDefault="00054313" w:rsidP="0044398C">
            <w:pPr>
              <w:numPr>
                <w:ilvl w:val="0"/>
                <w:numId w:val="17"/>
              </w:numPr>
              <w:ind w:left="360"/>
              <w:contextualSpacing/>
              <w:rPr>
                <w:rFonts w:asciiTheme="majorHAnsi" w:hAnsiTheme="majorHAnsi"/>
                <w:b/>
                <w:sz w:val="20"/>
                <w:szCs w:val="22"/>
              </w:rPr>
            </w:pPr>
            <w:r w:rsidRPr="00375F98">
              <w:rPr>
                <w:rFonts w:asciiTheme="majorHAnsi" w:eastAsia="Times New Roman" w:hAnsiTheme="majorHAnsi" w:cs="Times New Roman"/>
                <w:b/>
                <w:color w:val="000000"/>
                <w:sz w:val="20"/>
                <w:szCs w:val="22"/>
              </w:rPr>
              <w:t>Enrolled in Hospice</w:t>
            </w:r>
          </w:p>
        </w:tc>
        <w:sdt>
          <w:sdtPr>
            <w:rPr>
              <w:rFonts w:asciiTheme="majorHAnsi" w:hAnsiTheme="majorHAnsi"/>
              <w:b/>
              <w:sz w:val="20"/>
              <w:szCs w:val="20"/>
            </w:rPr>
            <w:id w:val="216784180"/>
            <w14:checkbox>
              <w14:checked w14:val="1"/>
              <w14:checkedState w14:val="2612" w14:font="MS Gothic"/>
              <w14:uncheckedState w14:val="2610" w14:font="MS Gothic"/>
            </w14:checkbox>
          </w:sdtPr>
          <w:sdtEndPr/>
          <w:sdtContent>
            <w:tc>
              <w:tcPr>
                <w:tcW w:w="1170" w:type="dxa"/>
                <w:shd w:val="clear" w:color="auto" w:fill="DAEEF3" w:themeFill="accent5" w:themeFillTint="33"/>
                <w:vAlign w:val="center"/>
              </w:tcPr>
              <w:p w14:paraId="2BD8001B" w14:textId="2B288C16" w:rsidR="00054313" w:rsidRPr="00375F98" w:rsidRDefault="00BD69DF"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1164507932"/>
            <w:placeholder>
              <w:docPart w:val="F35267DCB56A480A88372813CEF57526"/>
            </w:placeholder>
            <w:text/>
          </w:sdtPr>
          <w:sdtEndPr/>
          <w:sdtContent>
            <w:tc>
              <w:tcPr>
                <w:tcW w:w="1350" w:type="dxa"/>
                <w:shd w:val="clear" w:color="auto" w:fill="DAEEF3" w:themeFill="accent5" w:themeFillTint="33"/>
                <w:vAlign w:val="center"/>
              </w:tcPr>
              <w:p w14:paraId="1888E760" w14:textId="2ADF5824"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1102797837"/>
            <w:placeholder>
              <w:docPart w:val="8A10B54592404F24921098CCEC4D4F2E"/>
            </w:placeholde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DAEEF3" w:themeFill="accent5" w:themeFillTint="33"/>
                <w:vAlign w:val="center"/>
              </w:tcPr>
              <w:p w14:paraId="57210000" w14:textId="7B17344B" w:rsidR="00054313" w:rsidRPr="00375F98" w:rsidRDefault="00BD69DF" w:rsidP="00C64988">
                <w:pPr>
                  <w:rPr>
                    <w:rFonts w:asciiTheme="majorHAnsi" w:hAnsiTheme="majorHAnsi"/>
                    <w:b/>
                    <w:color w:val="0000FF"/>
                    <w:sz w:val="20"/>
                    <w:szCs w:val="20"/>
                  </w:rPr>
                </w:pPr>
                <w:r>
                  <w:rPr>
                    <w:rStyle w:val="formChar"/>
                  </w:rPr>
                  <w:t>EHR</w:t>
                </w:r>
              </w:p>
            </w:tc>
          </w:sdtContent>
        </w:sdt>
      </w:tr>
      <w:tr w:rsidR="00054313" w:rsidRPr="00375F98" w14:paraId="4374A720" w14:textId="77777777" w:rsidTr="0044398C">
        <w:tc>
          <w:tcPr>
            <w:tcW w:w="3325" w:type="dxa"/>
            <w:shd w:val="clear" w:color="auto" w:fill="DAEEF3" w:themeFill="accent5" w:themeFillTint="33"/>
            <w:vAlign w:val="center"/>
          </w:tcPr>
          <w:p w14:paraId="1FF09C82" w14:textId="77777777" w:rsidR="00054313" w:rsidRPr="00375F98" w:rsidRDefault="00054313" w:rsidP="0044398C">
            <w:pPr>
              <w:numPr>
                <w:ilvl w:val="1"/>
                <w:numId w:val="17"/>
              </w:numPr>
              <w:ind w:left="360"/>
              <w:contextualSpacing/>
              <w:rPr>
                <w:rFonts w:asciiTheme="majorHAnsi" w:eastAsia="Times New Roman" w:hAnsiTheme="majorHAnsi" w:cs="Times New Roman"/>
                <w:b/>
                <w:sz w:val="20"/>
                <w:szCs w:val="22"/>
              </w:rPr>
            </w:pPr>
            <w:r w:rsidRPr="00375F98">
              <w:rPr>
                <w:rFonts w:asciiTheme="majorHAnsi" w:eastAsia="Times New Roman" w:hAnsiTheme="majorHAnsi" w:cs="Times New Roman"/>
                <w:b/>
                <w:sz w:val="20"/>
                <w:szCs w:val="22"/>
              </w:rPr>
              <w:t>If yes to hospice, where is hospice care provided?</w:t>
            </w:r>
          </w:p>
        </w:tc>
        <w:sdt>
          <w:sdtPr>
            <w:rPr>
              <w:rFonts w:asciiTheme="majorHAnsi" w:hAnsiTheme="majorHAnsi"/>
              <w:b/>
              <w:sz w:val="20"/>
              <w:szCs w:val="20"/>
            </w:rPr>
            <w:id w:val="-1199313563"/>
            <w14:checkbox>
              <w14:checked w14:val="0"/>
              <w14:checkedState w14:val="2612" w14:font="MS Gothic"/>
              <w14:uncheckedState w14:val="2610" w14:font="MS Gothic"/>
            </w14:checkbox>
          </w:sdtPr>
          <w:sdtEndPr/>
          <w:sdtContent>
            <w:tc>
              <w:tcPr>
                <w:tcW w:w="1170" w:type="dxa"/>
                <w:shd w:val="clear" w:color="auto" w:fill="DAEEF3" w:themeFill="accent5" w:themeFillTint="33"/>
                <w:vAlign w:val="center"/>
              </w:tcPr>
              <w:p w14:paraId="6CB0EEB5" w14:textId="77777777" w:rsidR="00054313" w:rsidRPr="00375F98" w:rsidRDefault="00054313"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2132045514"/>
            <w:placeholder>
              <w:docPart w:val="4BD890513A1843A8AB7B0A8146AE4521"/>
            </w:placeholder>
            <w:text/>
          </w:sdtPr>
          <w:sdtEndPr/>
          <w:sdtContent>
            <w:tc>
              <w:tcPr>
                <w:tcW w:w="1350" w:type="dxa"/>
                <w:shd w:val="clear" w:color="auto" w:fill="DAEEF3" w:themeFill="accent5" w:themeFillTint="33"/>
                <w:vAlign w:val="center"/>
              </w:tcPr>
              <w:p w14:paraId="5AC27A88" w14:textId="7D9A1C88"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1252813155"/>
            <w:placeholder>
              <w:docPart w:val="808C23968B07439BA8A11617AF79E50F"/>
            </w:placeholder>
            <w:showingPlcHd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DAEEF3" w:themeFill="accent5" w:themeFillTint="33"/>
                <w:vAlign w:val="center"/>
              </w:tcPr>
              <w:p w14:paraId="71E39915" w14:textId="4C66A317" w:rsidR="00054313" w:rsidRPr="00375F98" w:rsidRDefault="00C64988" w:rsidP="00C64988">
                <w:pPr>
                  <w:rPr>
                    <w:rFonts w:asciiTheme="majorHAnsi" w:hAnsiTheme="majorHAnsi"/>
                    <w:b/>
                    <w:color w:val="0000FF"/>
                    <w:sz w:val="20"/>
                    <w:szCs w:val="20"/>
                  </w:rPr>
                </w:pPr>
                <w:r>
                  <w:rPr>
                    <w:rStyle w:val="PlaceholderText"/>
                  </w:rPr>
                  <w:t xml:space="preserve"> </w:t>
                </w:r>
              </w:p>
            </w:tc>
          </w:sdtContent>
        </w:sdt>
      </w:tr>
      <w:tr w:rsidR="00054313" w:rsidRPr="00375F98" w14:paraId="16E56FBC" w14:textId="77777777" w:rsidTr="0044398C">
        <w:tc>
          <w:tcPr>
            <w:tcW w:w="3325" w:type="dxa"/>
            <w:shd w:val="clear" w:color="auto" w:fill="DAEEF3" w:themeFill="accent5" w:themeFillTint="33"/>
            <w:vAlign w:val="center"/>
          </w:tcPr>
          <w:p w14:paraId="6D3C5110" w14:textId="77777777" w:rsidR="00054313" w:rsidRPr="00375F98" w:rsidRDefault="00054313" w:rsidP="0044398C">
            <w:pPr>
              <w:numPr>
                <w:ilvl w:val="0"/>
                <w:numId w:val="17"/>
              </w:numPr>
              <w:ind w:left="360"/>
              <w:contextualSpacing/>
              <w:rPr>
                <w:rFonts w:asciiTheme="majorHAnsi" w:eastAsia="Times New Roman" w:hAnsiTheme="majorHAnsi" w:cs="Times New Roman"/>
                <w:b/>
                <w:color w:val="000000"/>
                <w:sz w:val="20"/>
                <w:szCs w:val="22"/>
              </w:rPr>
            </w:pPr>
            <w:r w:rsidRPr="00375F98">
              <w:rPr>
                <w:rFonts w:asciiTheme="majorHAnsi" w:eastAsia="Times New Roman" w:hAnsiTheme="majorHAnsi" w:cs="Times New Roman"/>
                <w:b/>
                <w:sz w:val="20"/>
                <w:szCs w:val="22"/>
              </w:rPr>
              <w:t>Receiving Palliative Care (PC)?</w:t>
            </w:r>
          </w:p>
        </w:tc>
        <w:sdt>
          <w:sdtPr>
            <w:rPr>
              <w:rFonts w:asciiTheme="majorHAnsi" w:hAnsiTheme="majorHAnsi"/>
              <w:b/>
              <w:sz w:val="20"/>
              <w:szCs w:val="20"/>
            </w:rPr>
            <w:id w:val="-1786190061"/>
            <w14:checkbox>
              <w14:checked w14:val="0"/>
              <w14:checkedState w14:val="2612" w14:font="MS Gothic"/>
              <w14:uncheckedState w14:val="2610" w14:font="MS Gothic"/>
            </w14:checkbox>
          </w:sdtPr>
          <w:sdtEndPr/>
          <w:sdtContent>
            <w:tc>
              <w:tcPr>
                <w:tcW w:w="1170" w:type="dxa"/>
                <w:shd w:val="clear" w:color="auto" w:fill="DAEEF3" w:themeFill="accent5" w:themeFillTint="33"/>
                <w:vAlign w:val="center"/>
              </w:tcPr>
              <w:p w14:paraId="3DFEB5DE" w14:textId="42A5662B" w:rsidR="00054313" w:rsidRPr="00375F98" w:rsidRDefault="00054313"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1288812536"/>
            <w:placeholder>
              <w:docPart w:val="CECE240133964B89A0ADD78ECCA99EEA"/>
            </w:placeholder>
            <w:text/>
          </w:sdtPr>
          <w:sdtEndPr/>
          <w:sdtContent>
            <w:tc>
              <w:tcPr>
                <w:tcW w:w="1350" w:type="dxa"/>
                <w:shd w:val="clear" w:color="auto" w:fill="DAEEF3" w:themeFill="accent5" w:themeFillTint="33"/>
                <w:vAlign w:val="center"/>
              </w:tcPr>
              <w:p w14:paraId="6F93E494" w14:textId="4ACDA0F2"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295759369"/>
            <w:placeholder>
              <w:docPart w:val="84DCCC7E51944326A64E6920D94014B2"/>
            </w:placeholder>
            <w:showingPlcHd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DAEEF3" w:themeFill="accent5" w:themeFillTint="33"/>
                <w:vAlign w:val="center"/>
              </w:tcPr>
              <w:p w14:paraId="17B5074A" w14:textId="5FB7812A" w:rsidR="00054313" w:rsidRPr="00375F98" w:rsidRDefault="00C64988" w:rsidP="00C64988">
                <w:pPr>
                  <w:rPr>
                    <w:rFonts w:asciiTheme="majorHAnsi" w:hAnsiTheme="majorHAnsi"/>
                    <w:b/>
                    <w:color w:val="0000FF"/>
                    <w:sz w:val="20"/>
                    <w:szCs w:val="20"/>
                  </w:rPr>
                </w:pPr>
                <w:r>
                  <w:rPr>
                    <w:rStyle w:val="PlaceholderText"/>
                  </w:rPr>
                  <w:t xml:space="preserve"> </w:t>
                </w:r>
              </w:p>
            </w:tc>
          </w:sdtContent>
        </w:sdt>
      </w:tr>
      <w:tr w:rsidR="00054313" w:rsidRPr="00375F98" w14:paraId="55C5F422" w14:textId="77777777" w:rsidTr="0044398C">
        <w:tc>
          <w:tcPr>
            <w:tcW w:w="3325" w:type="dxa"/>
            <w:shd w:val="clear" w:color="auto" w:fill="DAEEF3" w:themeFill="accent5" w:themeFillTint="33"/>
            <w:vAlign w:val="center"/>
          </w:tcPr>
          <w:p w14:paraId="7AFC4E91" w14:textId="77777777" w:rsidR="00054313" w:rsidRPr="00375F98" w:rsidRDefault="00054313" w:rsidP="0044398C">
            <w:pPr>
              <w:numPr>
                <w:ilvl w:val="1"/>
                <w:numId w:val="17"/>
              </w:numPr>
              <w:ind w:left="360"/>
              <w:contextualSpacing/>
              <w:rPr>
                <w:rFonts w:asciiTheme="majorHAnsi" w:hAnsiTheme="majorHAnsi"/>
                <w:b/>
                <w:sz w:val="20"/>
                <w:szCs w:val="22"/>
              </w:rPr>
            </w:pPr>
            <w:r w:rsidRPr="00375F98">
              <w:rPr>
                <w:rFonts w:asciiTheme="majorHAnsi" w:eastAsia="Times New Roman" w:hAnsiTheme="majorHAnsi" w:cs="Times New Roman"/>
                <w:b/>
                <w:color w:val="000000"/>
                <w:sz w:val="20"/>
                <w:szCs w:val="22"/>
              </w:rPr>
              <w:t>If yes to receiving PC, where is PC provided?</w:t>
            </w:r>
          </w:p>
        </w:tc>
        <w:sdt>
          <w:sdtPr>
            <w:rPr>
              <w:rFonts w:asciiTheme="majorHAnsi" w:hAnsiTheme="majorHAnsi"/>
              <w:b/>
              <w:sz w:val="20"/>
              <w:szCs w:val="20"/>
            </w:rPr>
            <w:id w:val="20292103"/>
            <w14:checkbox>
              <w14:checked w14:val="0"/>
              <w14:checkedState w14:val="2612" w14:font="MS Gothic"/>
              <w14:uncheckedState w14:val="2610" w14:font="MS Gothic"/>
            </w14:checkbox>
          </w:sdtPr>
          <w:sdtEndPr/>
          <w:sdtContent>
            <w:tc>
              <w:tcPr>
                <w:tcW w:w="1170" w:type="dxa"/>
                <w:shd w:val="clear" w:color="auto" w:fill="DAEEF3" w:themeFill="accent5" w:themeFillTint="33"/>
                <w:vAlign w:val="center"/>
              </w:tcPr>
              <w:p w14:paraId="3C5F179F" w14:textId="77777777" w:rsidR="00054313" w:rsidRPr="00375F98" w:rsidRDefault="00054313"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371157846"/>
            <w:placeholder>
              <w:docPart w:val="67B500EC340B46FD87BFE469AF80ACA6"/>
            </w:placeholder>
            <w:text/>
          </w:sdtPr>
          <w:sdtEndPr/>
          <w:sdtContent>
            <w:tc>
              <w:tcPr>
                <w:tcW w:w="1350" w:type="dxa"/>
                <w:shd w:val="clear" w:color="auto" w:fill="DAEEF3" w:themeFill="accent5" w:themeFillTint="33"/>
                <w:vAlign w:val="center"/>
              </w:tcPr>
              <w:p w14:paraId="271A0DD9" w14:textId="0EE1F376"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517076809"/>
            <w:placeholder>
              <w:docPart w:val="40F75EA3DED14B55909FAB5FC125C016"/>
            </w:placeholder>
            <w:showingPlcHd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DAEEF3" w:themeFill="accent5" w:themeFillTint="33"/>
                <w:vAlign w:val="center"/>
              </w:tcPr>
              <w:p w14:paraId="2D920491" w14:textId="0E25EB94" w:rsidR="00054313" w:rsidRPr="00375F98" w:rsidRDefault="00C64988" w:rsidP="00C64988">
                <w:pPr>
                  <w:rPr>
                    <w:rFonts w:asciiTheme="majorHAnsi" w:hAnsiTheme="majorHAnsi"/>
                    <w:b/>
                    <w:color w:val="0000FF"/>
                    <w:sz w:val="20"/>
                    <w:szCs w:val="20"/>
                  </w:rPr>
                </w:pPr>
                <w:r>
                  <w:rPr>
                    <w:rStyle w:val="PlaceholderText"/>
                  </w:rPr>
                  <w:t xml:space="preserve"> </w:t>
                </w:r>
              </w:p>
            </w:tc>
          </w:sdtContent>
        </w:sdt>
      </w:tr>
      <w:tr w:rsidR="00054313" w:rsidRPr="00375F98" w14:paraId="1503B0BC" w14:textId="77777777" w:rsidTr="0044398C">
        <w:tc>
          <w:tcPr>
            <w:tcW w:w="3325" w:type="dxa"/>
            <w:shd w:val="clear" w:color="auto" w:fill="DAEEF3" w:themeFill="accent5" w:themeFillTint="33"/>
            <w:vAlign w:val="center"/>
          </w:tcPr>
          <w:p w14:paraId="2633A4CE" w14:textId="77777777" w:rsidR="00054313" w:rsidRPr="00375F98" w:rsidRDefault="00054313" w:rsidP="0044398C">
            <w:pPr>
              <w:numPr>
                <w:ilvl w:val="0"/>
                <w:numId w:val="17"/>
              </w:numPr>
              <w:ind w:left="360"/>
              <w:contextualSpacing/>
              <w:rPr>
                <w:rFonts w:asciiTheme="majorHAnsi" w:hAnsiTheme="majorHAnsi"/>
                <w:b/>
                <w:sz w:val="20"/>
                <w:szCs w:val="22"/>
              </w:rPr>
            </w:pPr>
            <w:r w:rsidRPr="00375F98">
              <w:rPr>
                <w:rFonts w:asciiTheme="majorHAnsi" w:eastAsia="Times New Roman" w:hAnsiTheme="majorHAnsi" w:cs="Times New Roman"/>
                <w:b/>
                <w:color w:val="000000"/>
                <w:sz w:val="20"/>
                <w:szCs w:val="22"/>
              </w:rPr>
              <w:t>Source of Death information</w:t>
            </w:r>
          </w:p>
        </w:tc>
        <w:sdt>
          <w:sdtPr>
            <w:rPr>
              <w:rFonts w:asciiTheme="majorHAnsi" w:hAnsiTheme="majorHAnsi"/>
              <w:b/>
              <w:sz w:val="20"/>
              <w:szCs w:val="20"/>
            </w:rPr>
            <w:id w:val="-341398154"/>
            <w14:checkbox>
              <w14:checked w14:val="0"/>
              <w14:checkedState w14:val="2612" w14:font="MS Gothic"/>
              <w14:uncheckedState w14:val="2610" w14:font="MS Gothic"/>
            </w14:checkbox>
          </w:sdtPr>
          <w:sdtEndPr/>
          <w:sdtContent>
            <w:tc>
              <w:tcPr>
                <w:tcW w:w="1170" w:type="dxa"/>
                <w:shd w:val="clear" w:color="auto" w:fill="DAEEF3" w:themeFill="accent5" w:themeFillTint="33"/>
                <w:vAlign w:val="center"/>
              </w:tcPr>
              <w:p w14:paraId="26462E42" w14:textId="77777777" w:rsidR="00054313" w:rsidRPr="00375F98" w:rsidRDefault="00054313"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887604023"/>
            <w:placeholder>
              <w:docPart w:val="61067F0F18E144DC8CA2C993065182DD"/>
            </w:placeholder>
            <w:text/>
          </w:sdtPr>
          <w:sdtEndPr/>
          <w:sdtContent>
            <w:tc>
              <w:tcPr>
                <w:tcW w:w="1350" w:type="dxa"/>
                <w:shd w:val="clear" w:color="auto" w:fill="DAEEF3" w:themeFill="accent5" w:themeFillTint="33"/>
                <w:vAlign w:val="center"/>
              </w:tcPr>
              <w:p w14:paraId="6D694F06" w14:textId="6266CBBE"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200055859"/>
            <w:placeholder>
              <w:docPart w:val="71D096E3E35F4F18A72873C9C078954A"/>
            </w:placeholder>
            <w:showingPlcHd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DAEEF3" w:themeFill="accent5" w:themeFillTint="33"/>
                <w:vAlign w:val="center"/>
              </w:tcPr>
              <w:p w14:paraId="7C098A18" w14:textId="047D46E8" w:rsidR="00054313" w:rsidRPr="00375F98" w:rsidRDefault="00C64988" w:rsidP="00C64988">
                <w:pPr>
                  <w:rPr>
                    <w:rFonts w:asciiTheme="majorHAnsi" w:hAnsiTheme="majorHAnsi"/>
                    <w:b/>
                    <w:color w:val="0000FF"/>
                    <w:sz w:val="20"/>
                    <w:szCs w:val="20"/>
                  </w:rPr>
                </w:pPr>
                <w:r>
                  <w:rPr>
                    <w:rStyle w:val="PlaceholderText"/>
                  </w:rPr>
                  <w:t xml:space="preserve"> </w:t>
                </w:r>
              </w:p>
            </w:tc>
          </w:sdtContent>
        </w:sdt>
      </w:tr>
      <w:tr w:rsidR="00054313" w:rsidRPr="00375F98" w14:paraId="17CA9D96" w14:textId="77777777" w:rsidTr="0044398C">
        <w:tc>
          <w:tcPr>
            <w:tcW w:w="3325" w:type="dxa"/>
            <w:shd w:val="clear" w:color="auto" w:fill="DAEEF3" w:themeFill="accent5" w:themeFillTint="33"/>
            <w:vAlign w:val="center"/>
          </w:tcPr>
          <w:p w14:paraId="499FD312" w14:textId="77777777" w:rsidR="00054313" w:rsidRPr="00375F98" w:rsidRDefault="00054313" w:rsidP="0044398C">
            <w:pPr>
              <w:numPr>
                <w:ilvl w:val="0"/>
                <w:numId w:val="17"/>
              </w:numPr>
              <w:ind w:left="360"/>
              <w:contextualSpacing/>
              <w:rPr>
                <w:rFonts w:asciiTheme="majorHAnsi" w:eastAsia="Times New Roman" w:hAnsiTheme="majorHAnsi" w:cs="Times New Roman"/>
                <w:b/>
                <w:color w:val="000000"/>
                <w:sz w:val="20"/>
                <w:szCs w:val="22"/>
              </w:rPr>
            </w:pPr>
            <w:r w:rsidRPr="00375F98">
              <w:rPr>
                <w:rFonts w:asciiTheme="majorHAnsi" w:eastAsia="Times New Roman" w:hAnsiTheme="majorHAnsi" w:cs="Times New Roman"/>
                <w:b/>
                <w:color w:val="000000"/>
                <w:sz w:val="20"/>
                <w:szCs w:val="22"/>
              </w:rPr>
              <w:t>Location of Death</w:t>
            </w:r>
          </w:p>
        </w:tc>
        <w:sdt>
          <w:sdtPr>
            <w:rPr>
              <w:rFonts w:asciiTheme="majorHAnsi" w:hAnsiTheme="majorHAnsi"/>
              <w:b/>
              <w:sz w:val="20"/>
              <w:szCs w:val="20"/>
            </w:rPr>
            <w:id w:val="-736476536"/>
            <w14:checkbox>
              <w14:checked w14:val="0"/>
              <w14:checkedState w14:val="2612" w14:font="MS Gothic"/>
              <w14:uncheckedState w14:val="2610" w14:font="MS Gothic"/>
            </w14:checkbox>
          </w:sdtPr>
          <w:sdtEndPr/>
          <w:sdtContent>
            <w:tc>
              <w:tcPr>
                <w:tcW w:w="1170" w:type="dxa"/>
                <w:shd w:val="clear" w:color="auto" w:fill="DAEEF3" w:themeFill="accent5" w:themeFillTint="33"/>
                <w:vAlign w:val="center"/>
              </w:tcPr>
              <w:p w14:paraId="13712AEA" w14:textId="11EF15DB" w:rsidR="00054313" w:rsidRPr="00375F98" w:rsidRDefault="00054313"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930730713"/>
            <w:placeholder>
              <w:docPart w:val="37C864C3747A4FB7958FDE31C9233688"/>
            </w:placeholder>
            <w:text/>
          </w:sdtPr>
          <w:sdtEndPr/>
          <w:sdtContent>
            <w:tc>
              <w:tcPr>
                <w:tcW w:w="1350" w:type="dxa"/>
                <w:shd w:val="clear" w:color="auto" w:fill="DAEEF3" w:themeFill="accent5" w:themeFillTint="33"/>
                <w:vAlign w:val="center"/>
              </w:tcPr>
              <w:p w14:paraId="77881085" w14:textId="6078386C"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1509907689"/>
            <w:placeholder>
              <w:docPart w:val="7FC6C15AF10841F9B077809C1B838163"/>
            </w:placeholder>
            <w:showingPlcHd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DAEEF3" w:themeFill="accent5" w:themeFillTint="33"/>
                <w:vAlign w:val="center"/>
              </w:tcPr>
              <w:p w14:paraId="39EEC364" w14:textId="308AB745" w:rsidR="00054313" w:rsidRPr="00375F98" w:rsidRDefault="00C64988" w:rsidP="00C64988">
                <w:pPr>
                  <w:rPr>
                    <w:rFonts w:asciiTheme="majorHAnsi" w:hAnsiTheme="majorHAnsi"/>
                    <w:b/>
                    <w:color w:val="0000FF"/>
                    <w:sz w:val="20"/>
                    <w:szCs w:val="20"/>
                  </w:rPr>
                </w:pPr>
                <w:r>
                  <w:rPr>
                    <w:rStyle w:val="PlaceholderText"/>
                  </w:rPr>
                  <w:t xml:space="preserve"> </w:t>
                </w:r>
              </w:p>
            </w:tc>
          </w:sdtContent>
        </w:sdt>
      </w:tr>
      <w:tr w:rsidR="00054313" w:rsidRPr="00375F98" w14:paraId="064D7D47" w14:textId="77777777" w:rsidTr="0044398C">
        <w:tc>
          <w:tcPr>
            <w:tcW w:w="3325" w:type="dxa"/>
            <w:shd w:val="clear" w:color="auto" w:fill="DAEEF3" w:themeFill="accent5" w:themeFillTint="33"/>
            <w:vAlign w:val="center"/>
          </w:tcPr>
          <w:p w14:paraId="530C3731" w14:textId="77777777" w:rsidR="00054313" w:rsidRPr="00375F98" w:rsidRDefault="00054313" w:rsidP="0044398C">
            <w:pPr>
              <w:numPr>
                <w:ilvl w:val="0"/>
                <w:numId w:val="17"/>
              </w:numPr>
              <w:ind w:left="360"/>
              <w:contextualSpacing/>
              <w:rPr>
                <w:rFonts w:asciiTheme="majorHAnsi" w:hAnsiTheme="majorHAnsi"/>
                <w:b/>
                <w:sz w:val="20"/>
                <w:szCs w:val="22"/>
              </w:rPr>
            </w:pPr>
            <w:r w:rsidRPr="00375F98">
              <w:rPr>
                <w:rFonts w:asciiTheme="majorHAnsi" w:eastAsia="Times New Roman" w:hAnsiTheme="majorHAnsi" w:cs="Times New Roman"/>
                <w:b/>
                <w:color w:val="000000"/>
                <w:sz w:val="20"/>
                <w:szCs w:val="22"/>
              </w:rPr>
              <w:t>Enrolled in Hospice at time of death?</w:t>
            </w:r>
          </w:p>
        </w:tc>
        <w:sdt>
          <w:sdtPr>
            <w:rPr>
              <w:rFonts w:asciiTheme="majorHAnsi" w:hAnsiTheme="majorHAnsi"/>
              <w:b/>
              <w:sz w:val="20"/>
              <w:szCs w:val="20"/>
            </w:rPr>
            <w:id w:val="-347327305"/>
            <w14:checkbox>
              <w14:checked w14:val="1"/>
              <w14:checkedState w14:val="2612" w14:font="MS Gothic"/>
              <w14:uncheckedState w14:val="2610" w14:font="MS Gothic"/>
            </w14:checkbox>
          </w:sdtPr>
          <w:sdtEndPr/>
          <w:sdtContent>
            <w:tc>
              <w:tcPr>
                <w:tcW w:w="1170" w:type="dxa"/>
                <w:shd w:val="clear" w:color="auto" w:fill="DAEEF3" w:themeFill="accent5" w:themeFillTint="33"/>
                <w:vAlign w:val="center"/>
              </w:tcPr>
              <w:p w14:paraId="16AE3961" w14:textId="1C1BD5A8" w:rsidR="00054313" w:rsidRPr="00375F98" w:rsidRDefault="00BD69DF"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1582335030"/>
            <w:placeholder>
              <w:docPart w:val="E04393D9D5644238BFED26D831F15D09"/>
            </w:placeholder>
            <w:text/>
          </w:sdtPr>
          <w:sdtEndPr/>
          <w:sdtContent>
            <w:tc>
              <w:tcPr>
                <w:tcW w:w="1350" w:type="dxa"/>
                <w:shd w:val="clear" w:color="auto" w:fill="DAEEF3" w:themeFill="accent5" w:themeFillTint="33"/>
                <w:vAlign w:val="center"/>
              </w:tcPr>
              <w:p w14:paraId="34DC0B44" w14:textId="76DFFB2C" w:rsidR="00054313" w:rsidRDefault="00C64988" w:rsidP="00C64988">
                <w:pPr>
                  <w:rPr>
                    <w:rFonts w:asciiTheme="majorHAnsi" w:hAnsiTheme="majorHAnsi"/>
                    <w:b/>
                    <w:color w:val="0000FF"/>
                    <w:sz w:val="20"/>
                    <w:szCs w:val="20"/>
                  </w:rPr>
                </w:pPr>
                <w:r>
                  <w:rPr>
                    <w:color w:val="808080"/>
                  </w:rPr>
                  <w:t xml:space="preserve"> </w:t>
                </w:r>
              </w:p>
            </w:tc>
          </w:sdtContent>
        </w:sdt>
        <w:tc>
          <w:tcPr>
            <w:tcW w:w="4955" w:type="dxa"/>
            <w:shd w:val="clear" w:color="auto" w:fill="DAEEF3" w:themeFill="accent5" w:themeFillTint="33"/>
            <w:vAlign w:val="center"/>
          </w:tcPr>
          <w:p w14:paraId="78A8FF0D" w14:textId="721EDF4F" w:rsidR="00054313" w:rsidRPr="00375F98" w:rsidRDefault="00BD69DF" w:rsidP="00C64988">
            <w:pPr>
              <w:rPr>
                <w:rFonts w:asciiTheme="majorHAnsi" w:hAnsiTheme="majorHAnsi"/>
                <w:b/>
                <w:color w:val="0000FF"/>
                <w:sz w:val="20"/>
                <w:szCs w:val="20"/>
              </w:rPr>
            </w:pPr>
            <w:r>
              <w:rPr>
                <w:rStyle w:val="formChar"/>
              </w:rPr>
              <w:t>EHR</w:t>
            </w:r>
          </w:p>
        </w:tc>
      </w:tr>
      <w:tr w:rsidR="00054313" w:rsidRPr="00375F98" w14:paraId="43357FEF" w14:textId="77777777" w:rsidTr="0044398C">
        <w:tc>
          <w:tcPr>
            <w:tcW w:w="3325" w:type="dxa"/>
            <w:shd w:val="clear" w:color="auto" w:fill="DAEEF3" w:themeFill="accent5" w:themeFillTint="33"/>
            <w:vAlign w:val="center"/>
          </w:tcPr>
          <w:p w14:paraId="65CBC177" w14:textId="77777777" w:rsidR="00054313" w:rsidRPr="00375F98" w:rsidRDefault="00054313" w:rsidP="0044398C">
            <w:pPr>
              <w:numPr>
                <w:ilvl w:val="0"/>
                <w:numId w:val="17"/>
              </w:numPr>
              <w:ind w:left="360"/>
              <w:contextualSpacing/>
              <w:rPr>
                <w:rFonts w:asciiTheme="majorHAnsi" w:eastAsia="Times New Roman" w:hAnsiTheme="majorHAnsi" w:cs="Times New Roman"/>
                <w:b/>
                <w:color w:val="000000"/>
                <w:sz w:val="20"/>
                <w:szCs w:val="22"/>
              </w:rPr>
            </w:pPr>
            <w:r w:rsidRPr="00375F98">
              <w:rPr>
                <w:rFonts w:asciiTheme="majorHAnsi" w:eastAsia="Times New Roman" w:hAnsiTheme="majorHAnsi" w:cs="Times New Roman"/>
                <w:b/>
                <w:color w:val="000000"/>
                <w:sz w:val="20"/>
                <w:szCs w:val="22"/>
              </w:rPr>
              <w:t xml:space="preserve">Receiving PC at time of death? </w:t>
            </w:r>
          </w:p>
        </w:tc>
        <w:sdt>
          <w:sdtPr>
            <w:rPr>
              <w:rFonts w:asciiTheme="majorHAnsi" w:hAnsiTheme="majorHAnsi"/>
              <w:b/>
              <w:sz w:val="20"/>
              <w:szCs w:val="20"/>
            </w:rPr>
            <w:id w:val="1845047433"/>
            <w14:checkbox>
              <w14:checked w14:val="0"/>
              <w14:checkedState w14:val="2612" w14:font="MS Gothic"/>
              <w14:uncheckedState w14:val="2610" w14:font="MS Gothic"/>
            </w14:checkbox>
          </w:sdtPr>
          <w:sdtEndPr/>
          <w:sdtContent>
            <w:tc>
              <w:tcPr>
                <w:tcW w:w="1170" w:type="dxa"/>
                <w:shd w:val="clear" w:color="auto" w:fill="DAEEF3" w:themeFill="accent5" w:themeFillTint="33"/>
                <w:vAlign w:val="center"/>
              </w:tcPr>
              <w:p w14:paraId="54C9E6AB" w14:textId="77777777" w:rsidR="00054313" w:rsidRPr="00375F98" w:rsidRDefault="00054313" w:rsidP="0044398C">
                <w:pPr>
                  <w:jc w:val="center"/>
                  <w:rPr>
                    <w:rFonts w:asciiTheme="majorHAnsi" w:hAnsiTheme="majorHAnsi"/>
                    <w:b/>
                    <w:sz w:val="20"/>
                    <w:szCs w:val="20"/>
                  </w:rPr>
                </w:pPr>
                <w:r>
                  <w:rPr>
                    <w:rFonts w:ascii="MS Gothic" w:eastAsia="MS Gothic" w:hAnsi="MS Gothic" w:hint="eastAsia"/>
                    <w:b/>
                    <w:sz w:val="20"/>
                    <w:szCs w:val="20"/>
                  </w:rPr>
                  <w:t>☐</w:t>
                </w:r>
              </w:p>
            </w:tc>
          </w:sdtContent>
        </w:sdt>
        <w:sdt>
          <w:sdtPr>
            <w:rPr>
              <w:color w:val="808080"/>
            </w:rPr>
            <w:id w:val="-581070482"/>
            <w:placeholder>
              <w:docPart w:val="FDAE3CCE947A44AB95F9032FACF5252F"/>
            </w:placeholder>
            <w:text/>
          </w:sdtPr>
          <w:sdtEndPr/>
          <w:sdtContent>
            <w:tc>
              <w:tcPr>
                <w:tcW w:w="1350" w:type="dxa"/>
                <w:shd w:val="clear" w:color="auto" w:fill="DAEEF3" w:themeFill="accent5" w:themeFillTint="33"/>
                <w:vAlign w:val="center"/>
              </w:tcPr>
              <w:p w14:paraId="60A3124C" w14:textId="1109B314" w:rsidR="00054313" w:rsidRDefault="00C64988" w:rsidP="00C64988">
                <w:pPr>
                  <w:rPr>
                    <w:rFonts w:asciiTheme="majorHAnsi" w:hAnsiTheme="majorHAnsi"/>
                    <w:b/>
                    <w:color w:val="0000FF"/>
                    <w:sz w:val="20"/>
                    <w:szCs w:val="20"/>
                  </w:rPr>
                </w:pPr>
                <w:r>
                  <w:rPr>
                    <w:color w:val="808080"/>
                  </w:rPr>
                  <w:t xml:space="preserve"> </w:t>
                </w:r>
              </w:p>
            </w:tc>
          </w:sdtContent>
        </w:sdt>
        <w:sdt>
          <w:sdtPr>
            <w:rPr>
              <w:rStyle w:val="formChar"/>
            </w:rPr>
            <w:id w:val="1360239577"/>
            <w:placeholder>
              <w:docPart w:val="9462C3032D254E7D8CEB054E76E148EF"/>
            </w:placeholder>
            <w:showingPlcHdr/>
            <w:text/>
          </w:sdtPr>
          <w:sdtEndPr>
            <w:rPr>
              <w:rStyle w:val="DefaultParagraphFont"/>
              <w:rFonts w:asciiTheme="majorHAnsi" w:eastAsia="Times New Roman" w:hAnsiTheme="majorHAnsi" w:cs="Times New Roman"/>
              <w:b w:val="0"/>
              <w:color w:val="000000"/>
              <w:sz w:val="20"/>
              <w:szCs w:val="24"/>
            </w:rPr>
          </w:sdtEndPr>
          <w:sdtContent>
            <w:tc>
              <w:tcPr>
                <w:tcW w:w="4955" w:type="dxa"/>
                <w:shd w:val="clear" w:color="auto" w:fill="DAEEF3" w:themeFill="accent5" w:themeFillTint="33"/>
                <w:vAlign w:val="center"/>
              </w:tcPr>
              <w:p w14:paraId="6B01E831" w14:textId="49F50BD2" w:rsidR="00054313" w:rsidRPr="00375F98" w:rsidRDefault="00C64988" w:rsidP="00C64988">
                <w:pPr>
                  <w:rPr>
                    <w:rFonts w:asciiTheme="majorHAnsi" w:hAnsiTheme="majorHAnsi"/>
                    <w:b/>
                    <w:color w:val="0000FF"/>
                    <w:sz w:val="20"/>
                    <w:szCs w:val="20"/>
                  </w:rPr>
                </w:pPr>
                <w:r>
                  <w:rPr>
                    <w:rStyle w:val="PlaceholderText"/>
                  </w:rPr>
                  <w:t xml:space="preserve"> </w:t>
                </w:r>
              </w:p>
            </w:tc>
          </w:sdtContent>
        </w:sdt>
      </w:tr>
    </w:tbl>
    <w:p w14:paraId="7679CF75" w14:textId="77777777" w:rsidR="00054313" w:rsidRDefault="00054313" w:rsidP="00054313">
      <w:pPr>
        <w:rPr>
          <w:rFonts w:asciiTheme="majorHAnsi" w:hAnsiTheme="majorHAnsi"/>
          <w:b/>
          <w:i/>
          <w:sz w:val="20"/>
          <w:szCs w:val="22"/>
        </w:rPr>
      </w:pPr>
      <w:r w:rsidRPr="00375F98">
        <w:rPr>
          <w:rFonts w:asciiTheme="majorHAnsi" w:hAnsiTheme="majorHAnsi"/>
          <w:b/>
          <w:i/>
          <w:sz w:val="20"/>
          <w:szCs w:val="22"/>
        </w:rPr>
        <w:t>Cells in blue only need to be collected for patient research participants. Cells in orange should be collected regardless of participant type.</w:t>
      </w:r>
    </w:p>
    <w:p w14:paraId="02708C33" w14:textId="029A89A0" w:rsidR="00054313" w:rsidRDefault="00054313">
      <w:pPr>
        <w:rPr>
          <w:rFonts w:asciiTheme="majorHAnsi" w:hAnsiTheme="majorHAnsi"/>
          <w:b/>
          <w:color w:val="000000" w:themeColor="text1"/>
        </w:rPr>
      </w:pPr>
    </w:p>
    <w:p w14:paraId="2D001AC0" w14:textId="0708A9ED" w:rsidR="00BD523A" w:rsidRPr="00BD523A" w:rsidRDefault="00587E33" w:rsidP="00BD523A">
      <w:pPr>
        <w:keepNext/>
        <w:keepLines/>
        <w:jc w:val="center"/>
        <w:rPr>
          <w:rFonts w:asciiTheme="majorHAnsi" w:hAnsiTheme="majorHAnsi"/>
          <w:b/>
          <w:color w:val="000000" w:themeColor="text1"/>
        </w:rPr>
      </w:pPr>
      <w:r>
        <w:rPr>
          <w:rFonts w:asciiTheme="majorHAnsi" w:hAnsiTheme="majorHAnsi"/>
          <w:b/>
          <w:color w:val="000000" w:themeColor="text1"/>
        </w:rPr>
        <w:t>PATIENT REPORTED OUTCOME</w:t>
      </w:r>
      <w:r w:rsidR="00BD523A" w:rsidRPr="00BD523A">
        <w:rPr>
          <w:rFonts w:asciiTheme="majorHAnsi" w:hAnsiTheme="majorHAnsi"/>
          <w:b/>
          <w:color w:val="000000" w:themeColor="text1"/>
        </w:rPr>
        <w:t xml:space="preserve"> INSTRUMENTS </w:t>
      </w:r>
    </w:p>
    <w:tbl>
      <w:tblPr>
        <w:tblStyle w:val="TableGrid2"/>
        <w:tblW w:w="0" w:type="auto"/>
        <w:tblLook w:val="04A0" w:firstRow="1" w:lastRow="0" w:firstColumn="1" w:lastColumn="0" w:noHBand="0" w:noVBand="1"/>
      </w:tblPr>
      <w:tblGrid>
        <w:gridCol w:w="2148"/>
        <w:gridCol w:w="1769"/>
        <w:gridCol w:w="6873"/>
      </w:tblGrid>
      <w:tr w:rsidR="00BD523A" w:rsidRPr="00BD523A" w14:paraId="5EDB5A84" w14:textId="77777777" w:rsidTr="00BD523A">
        <w:tc>
          <w:tcPr>
            <w:tcW w:w="2148" w:type="dxa"/>
            <w:shd w:val="clear" w:color="auto" w:fill="CCC0D9" w:themeFill="accent4" w:themeFillTint="66"/>
            <w:vAlign w:val="center"/>
          </w:tcPr>
          <w:p w14:paraId="3AF298A5" w14:textId="77777777" w:rsidR="00BD523A" w:rsidRPr="00BD523A" w:rsidRDefault="00BD523A" w:rsidP="00BD523A">
            <w:pPr>
              <w:jc w:val="center"/>
              <w:rPr>
                <w:rFonts w:ascii="Calibri" w:hAnsi="Calibri"/>
                <w:b/>
                <w:sz w:val="22"/>
                <w:szCs w:val="20"/>
              </w:rPr>
            </w:pPr>
            <w:r w:rsidRPr="00BD523A">
              <w:rPr>
                <w:rFonts w:ascii="Calibri" w:hAnsi="Calibri"/>
                <w:b/>
                <w:sz w:val="22"/>
                <w:szCs w:val="20"/>
              </w:rPr>
              <w:t>CONTENT</w:t>
            </w:r>
          </w:p>
          <w:p w14:paraId="07D6C44B" w14:textId="77777777" w:rsidR="00BD523A" w:rsidRPr="00BD523A" w:rsidRDefault="00BD523A" w:rsidP="00BD523A">
            <w:pPr>
              <w:jc w:val="center"/>
              <w:rPr>
                <w:rFonts w:ascii="Calibri" w:hAnsi="Calibri"/>
                <w:i/>
                <w:sz w:val="22"/>
                <w:szCs w:val="20"/>
              </w:rPr>
            </w:pPr>
            <w:r w:rsidRPr="00BD523A">
              <w:rPr>
                <w:rFonts w:ascii="Calibri" w:hAnsi="Calibri"/>
                <w:i/>
                <w:sz w:val="22"/>
                <w:szCs w:val="20"/>
              </w:rPr>
              <w:t>(e.g., PS)</w:t>
            </w:r>
          </w:p>
        </w:tc>
        <w:tc>
          <w:tcPr>
            <w:tcW w:w="1769" w:type="dxa"/>
            <w:shd w:val="clear" w:color="auto" w:fill="CCC0D9" w:themeFill="accent4" w:themeFillTint="66"/>
            <w:vAlign w:val="center"/>
          </w:tcPr>
          <w:p w14:paraId="55351642" w14:textId="77777777" w:rsidR="00BD523A" w:rsidRPr="00BD523A" w:rsidRDefault="00BD523A" w:rsidP="00BD523A">
            <w:pPr>
              <w:jc w:val="center"/>
              <w:rPr>
                <w:rFonts w:ascii="Calibri" w:hAnsi="Calibri"/>
                <w:b/>
                <w:sz w:val="22"/>
                <w:szCs w:val="20"/>
              </w:rPr>
            </w:pPr>
            <w:r w:rsidRPr="00BD523A">
              <w:rPr>
                <w:rFonts w:ascii="Calibri" w:hAnsi="Calibri"/>
                <w:b/>
                <w:sz w:val="22"/>
                <w:szCs w:val="20"/>
              </w:rPr>
              <w:t>ABBREV</w:t>
            </w:r>
          </w:p>
          <w:p w14:paraId="70A3D7D6" w14:textId="77777777" w:rsidR="00BD523A" w:rsidRPr="00BD523A" w:rsidRDefault="00BD523A" w:rsidP="00BD523A">
            <w:pPr>
              <w:jc w:val="center"/>
              <w:rPr>
                <w:rFonts w:ascii="Calibri" w:hAnsi="Calibri"/>
                <w:i/>
                <w:sz w:val="22"/>
                <w:szCs w:val="20"/>
              </w:rPr>
            </w:pPr>
            <w:r w:rsidRPr="00BD523A">
              <w:rPr>
                <w:rFonts w:ascii="Calibri" w:hAnsi="Calibri"/>
                <w:i/>
                <w:sz w:val="22"/>
                <w:szCs w:val="20"/>
              </w:rPr>
              <w:t>(e.g., AKPS)</w:t>
            </w:r>
          </w:p>
        </w:tc>
        <w:tc>
          <w:tcPr>
            <w:tcW w:w="6873" w:type="dxa"/>
            <w:shd w:val="clear" w:color="auto" w:fill="CCC0D9" w:themeFill="accent4" w:themeFillTint="66"/>
            <w:vAlign w:val="center"/>
          </w:tcPr>
          <w:p w14:paraId="589C223B" w14:textId="77777777" w:rsidR="00BD523A" w:rsidRPr="00BD523A" w:rsidRDefault="00BD523A" w:rsidP="00BD523A">
            <w:pPr>
              <w:jc w:val="center"/>
              <w:rPr>
                <w:rFonts w:ascii="Calibri" w:hAnsi="Calibri"/>
                <w:b/>
                <w:sz w:val="22"/>
                <w:szCs w:val="20"/>
              </w:rPr>
            </w:pPr>
            <w:r w:rsidRPr="00BD523A">
              <w:rPr>
                <w:rFonts w:ascii="Calibri" w:hAnsi="Calibri"/>
                <w:b/>
                <w:sz w:val="22"/>
                <w:szCs w:val="20"/>
              </w:rPr>
              <w:t>INSTRUMENT NAME</w:t>
            </w:r>
          </w:p>
          <w:p w14:paraId="78DA0414" w14:textId="77777777" w:rsidR="00BD523A" w:rsidRPr="00BD523A" w:rsidRDefault="00BD523A" w:rsidP="00BD523A">
            <w:pPr>
              <w:jc w:val="center"/>
              <w:rPr>
                <w:rFonts w:ascii="Calibri" w:hAnsi="Calibri"/>
                <w:i/>
                <w:sz w:val="22"/>
                <w:szCs w:val="20"/>
              </w:rPr>
            </w:pPr>
            <w:r w:rsidRPr="00BD523A">
              <w:rPr>
                <w:rFonts w:ascii="Calibri" w:hAnsi="Calibri"/>
                <w:i/>
                <w:sz w:val="22"/>
                <w:szCs w:val="20"/>
              </w:rPr>
              <w:t xml:space="preserve">(e.g., Australian Modified </w:t>
            </w:r>
            <w:proofErr w:type="spellStart"/>
            <w:r w:rsidRPr="00BD523A">
              <w:rPr>
                <w:rFonts w:ascii="Calibri" w:hAnsi="Calibri"/>
                <w:i/>
                <w:sz w:val="22"/>
                <w:szCs w:val="20"/>
              </w:rPr>
              <w:t>Karnofsky</w:t>
            </w:r>
            <w:proofErr w:type="spellEnd"/>
            <w:r w:rsidRPr="00BD523A">
              <w:rPr>
                <w:rFonts w:ascii="Calibri" w:hAnsi="Calibri"/>
                <w:i/>
                <w:sz w:val="22"/>
                <w:szCs w:val="20"/>
              </w:rPr>
              <w:t xml:space="preserve"> Performance Status)</w:t>
            </w:r>
          </w:p>
        </w:tc>
      </w:tr>
      <w:tr w:rsidR="00C64988" w:rsidRPr="00BD523A" w14:paraId="482ADC99" w14:textId="77777777" w:rsidTr="00C64988">
        <w:sdt>
          <w:sdtPr>
            <w:rPr>
              <w:rStyle w:val="formChar"/>
              <w:sz w:val="20"/>
              <w:szCs w:val="20"/>
            </w:rPr>
            <w:id w:val="1238362574"/>
            <w:placeholder>
              <w:docPart w:val="C24E20D8D98E4CD29CF1B34C5884FC89"/>
            </w:placeholder>
          </w:sdtPr>
          <w:sdtEndPr>
            <w:rPr>
              <w:rStyle w:val="DefaultParagraphFont"/>
              <w:rFonts w:asciiTheme="minorHAnsi" w:eastAsia="Times New Roman" w:hAnsiTheme="minorHAnsi" w:cs="Times New Roman"/>
              <w:b w:val="0"/>
            </w:rPr>
          </w:sdtEndPr>
          <w:sdtContent>
            <w:tc>
              <w:tcPr>
                <w:tcW w:w="2148" w:type="dxa"/>
              </w:tcPr>
              <w:p w14:paraId="72307DE4" w14:textId="00A629FF" w:rsidR="00C64988" w:rsidRPr="00587E33" w:rsidRDefault="00BD69DF" w:rsidP="001546CE">
                <w:pPr>
                  <w:rPr>
                    <w:rFonts w:ascii="Calibri" w:eastAsia="Times New Roman" w:hAnsi="Calibri" w:cs="Times New Roman"/>
                    <w:sz w:val="20"/>
                    <w:szCs w:val="20"/>
                  </w:rPr>
                </w:pPr>
                <w:r>
                  <w:rPr>
                    <w:rStyle w:val="formChar"/>
                    <w:sz w:val="20"/>
                    <w:szCs w:val="20"/>
                  </w:rPr>
                  <w:t>None</w:t>
                </w:r>
              </w:p>
            </w:tc>
          </w:sdtContent>
        </w:sdt>
        <w:sdt>
          <w:sdtPr>
            <w:rPr>
              <w:rStyle w:val="formChar"/>
              <w:sz w:val="20"/>
              <w:szCs w:val="20"/>
            </w:rPr>
            <w:id w:val="-222531172"/>
            <w:placeholder>
              <w:docPart w:val="12CC752EA2A64D06B06E63AEEE148A1F"/>
            </w:placeholder>
          </w:sdtPr>
          <w:sdtEndPr>
            <w:rPr>
              <w:rStyle w:val="DefaultParagraphFont"/>
              <w:rFonts w:asciiTheme="minorHAnsi" w:eastAsia="Times New Roman" w:hAnsiTheme="minorHAnsi" w:cs="Times New Roman"/>
              <w:b w:val="0"/>
            </w:rPr>
          </w:sdtEndPr>
          <w:sdtContent>
            <w:tc>
              <w:tcPr>
                <w:tcW w:w="1769" w:type="dxa"/>
              </w:tcPr>
              <w:p w14:paraId="495A8139" w14:textId="118EBD05" w:rsidR="00C64988" w:rsidRPr="00587E33" w:rsidRDefault="00BD69DF" w:rsidP="001546CE">
                <w:pPr>
                  <w:rPr>
                    <w:rFonts w:ascii="Calibri" w:eastAsia="Times New Roman" w:hAnsi="Calibri" w:cs="Times New Roman"/>
                    <w:b/>
                    <w:sz w:val="20"/>
                    <w:szCs w:val="20"/>
                  </w:rPr>
                </w:pPr>
                <w:r>
                  <w:rPr>
                    <w:rStyle w:val="formChar"/>
                    <w:sz w:val="20"/>
                    <w:szCs w:val="20"/>
                  </w:rPr>
                  <w:t>None</w:t>
                </w:r>
              </w:p>
            </w:tc>
          </w:sdtContent>
        </w:sdt>
        <w:sdt>
          <w:sdtPr>
            <w:rPr>
              <w:rStyle w:val="formChar"/>
              <w:sz w:val="20"/>
              <w:szCs w:val="20"/>
            </w:rPr>
            <w:id w:val="-1012611700"/>
            <w:placeholder>
              <w:docPart w:val="DB9EF3FF1902459A9038E5FA037891A0"/>
            </w:placeholder>
          </w:sdtPr>
          <w:sdtEndPr>
            <w:rPr>
              <w:rStyle w:val="DefaultParagraphFont"/>
              <w:rFonts w:asciiTheme="minorHAnsi" w:eastAsia="Times New Roman" w:hAnsiTheme="minorHAnsi" w:cs="Times New Roman"/>
              <w:b w:val="0"/>
            </w:rPr>
          </w:sdtEndPr>
          <w:sdtContent>
            <w:tc>
              <w:tcPr>
                <w:tcW w:w="6873" w:type="dxa"/>
              </w:tcPr>
              <w:p w14:paraId="301C490A" w14:textId="0CE15FA9" w:rsidR="00C64988" w:rsidRPr="00587E33" w:rsidRDefault="00BD69DF" w:rsidP="001546CE">
                <w:pPr>
                  <w:rPr>
                    <w:rFonts w:ascii="Calibri" w:eastAsia="Times New Roman" w:hAnsi="Calibri" w:cs="Times New Roman"/>
                    <w:sz w:val="20"/>
                    <w:szCs w:val="20"/>
                  </w:rPr>
                </w:pPr>
                <w:r>
                  <w:rPr>
                    <w:rStyle w:val="formChar"/>
                    <w:sz w:val="20"/>
                    <w:szCs w:val="20"/>
                  </w:rPr>
                  <w:t>None</w:t>
                </w:r>
              </w:p>
            </w:tc>
          </w:sdtContent>
        </w:sdt>
      </w:tr>
      <w:tr w:rsidR="00C64988" w:rsidRPr="00BD523A" w14:paraId="5734ECD0" w14:textId="77777777" w:rsidTr="00C64988">
        <w:sdt>
          <w:sdtPr>
            <w:rPr>
              <w:rStyle w:val="formChar"/>
              <w:sz w:val="20"/>
              <w:szCs w:val="20"/>
            </w:rPr>
            <w:id w:val="-1628462496"/>
            <w:placeholder>
              <w:docPart w:val="1D93C77B849240C1980D63CD34EC5FAB"/>
            </w:placeholder>
            <w:showingPlcHdr/>
          </w:sdtPr>
          <w:sdtEndPr>
            <w:rPr>
              <w:rStyle w:val="DefaultParagraphFont"/>
              <w:rFonts w:asciiTheme="minorHAnsi" w:eastAsia="Times New Roman" w:hAnsiTheme="minorHAnsi" w:cs="Times New Roman"/>
              <w:b w:val="0"/>
            </w:rPr>
          </w:sdtEndPr>
          <w:sdtContent>
            <w:tc>
              <w:tcPr>
                <w:tcW w:w="2148" w:type="dxa"/>
              </w:tcPr>
              <w:p w14:paraId="4C68EDE9"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1877544053"/>
            <w:placeholder>
              <w:docPart w:val="00FE53C5AEEC4934928104D341B78C29"/>
            </w:placeholder>
            <w:showingPlcHdr/>
          </w:sdtPr>
          <w:sdtEndPr>
            <w:rPr>
              <w:rStyle w:val="DefaultParagraphFont"/>
              <w:rFonts w:asciiTheme="minorHAnsi" w:eastAsia="Times New Roman" w:hAnsiTheme="minorHAnsi" w:cs="Times New Roman"/>
              <w:b w:val="0"/>
            </w:rPr>
          </w:sdtEndPr>
          <w:sdtContent>
            <w:tc>
              <w:tcPr>
                <w:tcW w:w="1769" w:type="dxa"/>
              </w:tcPr>
              <w:p w14:paraId="707BCECC"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1893957113"/>
            <w:placeholder>
              <w:docPart w:val="41C3470DEB1B4F33A737FAC9889BA2FD"/>
            </w:placeholder>
            <w:showingPlcHdr/>
          </w:sdtPr>
          <w:sdtEndPr>
            <w:rPr>
              <w:rStyle w:val="DefaultParagraphFont"/>
              <w:rFonts w:asciiTheme="minorHAnsi" w:eastAsia="Times New Roman" w:hAnsiTheme="minorHAnsi" w:cs="Times New Roman"/>
              <w:b w:val="0"/>
            </w:rPr>
          </w:sdtEndPr>
          <w:sdtContent>
            <w:tc>
              <w:tcPr>
                <w:tcW w:w="6873" w:type="dxa"/>
              </w:tcPr>
              <w:p w14:paraId="58B94911"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r w:rsidR="00C64988" w:rsidRPr="00BD523A" w14:paraId="12011E7F" w14:textId="77777777" w:rsidTr="00C64988">
        <w:sdt>
          <w:sdtPr>
            <w:rPr>
              <w:rStyle w:val="formChar"/>
              <w:sz w:val="20"/>
              <w:szCs w:val="20"/>
            </w:rPr>
            <w:id w:val="1460611413"/>
            <w:placeholder>
              <w:docPart w:val="4D85C5B50C9F4098B3658AF0E5258E71"/>
            </w:placeholder>
            <w:showingPlcHdr/>
          </w:sdtPr>
          <w:sdtEndPr>
            <w:rPr>
              <w:rStyle w:val="DefaultParagraphFont"/>
              <w:rFonts w:asciiTheme="minorHAnsi" w:eastAsia="Times New Roman" w:hAnsiTheme="minorHAnsi" w:cs="Times New Roman"/>
              <w:b w:val="0"/>
            </w:rPr>
          </w:sdtEndPr>
          <w:sdtContent>
            <w:tc>
              <w:tcPr>
                <w:tcW w:w="2148" w:type="dxa"/>
              </w:tcPr>
              <w:p w14:paraId="6128CDB8"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67419838"/>
            <w:placeholder>
              <w:docPart w:val="7775CE690A7C412F9EDE56E470014736"/>
            </w:placeholder>
            <w:showingPlcHdr/>
          </w:sdtPr>
          <w:sdtEndPr>
            <w:rPr>
              <w:rStyle w:val="DefaultParagraphFont"/>
              <w:rFonts w:asciiTheme="minorHAnsi" w:eastAsia="Times New Roman" w:hAnsiTheme="minorHAnsi" w:cs="Times New Roman"/>
              <w:b w:val="0"/>
            </w:rPr>
          </w:sdtEndPr>
          <w:sdtContent>
            <w:tc>
              <w:tcPr>
                <w:tcW w:w="1769" w:type="dxa"/>
              </w:tcPr>
              <w:p w14:paraId="7568E6F4"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824661667"/>
            <w:placeholder>
              <w:docPart w:val="FCD2074A9256426ABB9753C72447531A"/>
            </w:placeholder>
            <w:showingPlcHdr/>
          </w:sdtPr>
          <w:sdtEndPr>
            <w:rPr>
              <w:rStyle w:val="DefaultParagraphFont"/>
              <w:rFonts w:asciiTheme="minorHAnsi" w:eastAsia="Times New Roman" w:hAnsiTheme="minorHAnsi" w:cs="Times New Roman"/>
              <w:b w:val="0"/>
            </w:rPr>
          </w:sdtEndPr>
          <w:sdtContent>
            <w:tc>
              <w:tcPr>
                <w:tcW w:w="6873" w:type="dxa"/>
              </w:tcPr>
              <w:p w14:paraId="54711A0C"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r w:rsidR="00C64988" w:rsidRPr="00BD523A" w14:paraId="22C8A3D4" w14:textId="77777777" w:rsidTr="00C64988">
        <w:sdt>
          <w:sdtPr>
            <w:rPr>
              <w:rStyle w:val="formChar"/>
              <w:sz w:val="20"/>
              <w:szCs w:val="20"/>
            </w:rPr>
            <w:id w:val="-258062405"/>
            <w:placeholder>
              <w:docPart w:val="15C79417ADEC4EF999C04E917719F2BA"/>
            </w:placeholder>
            <w:showingPlcHdr/>
          </w:sdtPr>
          <w:sdtEndPr>
            <w:rPr>
              <w:rStyle w:val="DefaultParagraphFont"/>
              <w:rFonts w:asciiTheme="minorHAnsi" w:eastAsia="Times New Roman" w:hAnsiTheme="minorHAnsi" w:cs="Times New Roman"/>
              <w:b w:val="0"/>
            </w:rPr>
          </w:sdtEndPr>
          <w:sdtContent>
            <w:tc>
              <w:tcPr>
                <w:tcW w:w="2148" w:type="dxa"/>
              </w:tcPr>
              <w:p w14:paraId="1269E586"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391551264"/>
            <w:placeholder>
              <w:docPart w:val="6882FBE2FB274C0F952600148BC456D2"/>
            </w:placeholder>
            <w:showingPlcHdr/>
          </w:sdtPr>
          <w:sdtEndPr>
            <w:rPr>
              <w:rStyle w:val="DefaultParagraphFont"/>
              <w:rFonts w:asciiTheme="minorHAnsi" w:eastAsia="Times New Roman" w:hAnsiTheme="minorHAnsi" w:cs="Times New Roman"/>
              <w:b w:val="0"/>
            </w:rPr>
          </w:sdtEndPr>
          <w:sdtContent>
            <w:tc>
              <w:tcPr>
                <w:tcW w:w="1769" w:type="dxa"/>
              </w:tcPr>
              <w:p w14:paraId="0396F8C9"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1127543758"/>
            <w:placeholder>
              <w:docPart w:val="A445110B287E4EA1BA0F5A85CB70C235"/>
            </w:placeholder>
            <w:showingPlcHdr/>
          </w:sdtPr>
          <w:sdtEndPr>
            <w:rPr>
              <w:rStyle w:val="DefaultParagraphFont"/>
              <w:rFonts w:asciiTheme="minorHAnsi" w:eastAsia="Times New Roman" w:hAnsiTheme="minorHAnsi" w:cs="Times New Roman"/>
              <w:b w:val="0"/>
            </w:rPr>
          </w:sdtEndPr>
          <w:sdtContent>
            <w:tc>
              <w:tcPr>
                <w:tcW w:w="6873" w:type="dxa"/>
              </w:tcPr>
              <w:p w14:paraId="51D2E5D9"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r w:rsidR="00C64988" w:rsidRPr="00BD523A" w14:paraId="37B6D3BF" w14:textId="77777777" w:rsidTr="00C64988">
        <w:sdt>
          <w:sdtPr>
            <w:rPr>
              <w:rStyle w:val="formChar"/>
              <w:sz w:val="20"/>
              <w:szCs w:val="20"/>
            </w:rPr>
            <w:id w:val="785087899"/>
            <w:placeholder>
              <w:docPart w:val="27987DA819724573B2F8DDD5608E98D8"/>
            </w:placeholder>
            <w:showingPlcHdr/>
          </w:sdtPr>
          <w:sdtEndPr>
            <w:rPr>
              <w:rStyle w:val="DefaultParagraphFont"/>
              <w:rFonts w:asciiTheme="minorHAnsi" w:eastAsia="Times New Roman" w:hAnsiTheme="minorHAnsi" w:cs="Times New Roman"/>
              <w:b w:val="0"/>
            </w:rPr>
          </w:sdtEndPr>
          <w:sdtContent>
            <w:tc>
              <w:tcPr>
                <w:tcW w:w="2148" w:type="dxa"/>
              </w:tcPr>
              <w:p w14:paraId="523F06A6"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250283622"/>
            <w:placeholder>
              <w:docPart w:val="EDDF30AA138745088D9619E18265DE71"/>
            </w:placeholder>
            <w:showingPlcHdr/>
          </w:sdtPr>
          <w:sdtEndPr>
            <w:rPr>
              <w:rStyle w:val="DefaultParagraphFont"/>
              <w:rFonts w:asciiTheme="minorHAnsi" w:eastAsia="Times New Roman" w:hAnsiTheme="minorHAnsi" w:cs="Times New Roman"/>
              <w:b w:val="0"/>
            </w:rPr>
          </w:sdtEndPr>
          <w:sdtContent>
            <w:tc>
              <w:tcPr>
                <w:tcW w:w="1769" w:type="dxa"/>
              </w:tcPr>
              <w:p w14:paraId="56EEF807"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155576266"/>
            <w:placeholder>
              <w:docPart w:val="36DD0FAD3AA34D2DA2133D3701A468F1"/>
            </w:placeholder>
            <w:showingPlcHdr/>
          </w:sdtPr>
          <w:sdtEndPr>
            <w:rPr>
              <w:rStyle w:val="DefaultParagraphFont"/>
              <w:rFonts w:asciiTheme="minorHAnsi" w:eastAsia="Times New Roman" w:hAnsiTheme="minorHAnsi" w:cs="Times New Roman"/>
              <w:b w:val="0"/>
            </w:rPr>
          </w:sdtEndPr>
          <w:sdtContent>
            <w:tc>
              <w:tcPr>
                <w:tcW w:w="6873" w:type="dxa"/>
              </w:tcPr>
              <w:p w14:paraId="28AE09B3"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r w:rsidR="00C64988" w:rsidRPr="00BD523A" w14:paraId="21B932AE" w14:textId="77777777" w:rsidTr="00C64988">
        <w:sdt>
          <w:sdtPr>
            <w:rPr>
              <w:rStyle w:val="formChar"/>
              <w:sz w:val="20"/>
              <w:szCs w:val="20"/>
            </w:rPr>
            <w:id w:val="252714210"/>
            <w:placeholder>
              <w:docPart w:val="B5C3B204BF184CB1A834E9D976882D1A"/>
            </w:placeholder>
            <w:showingPlcHdr/>
          </w:sdtPr>
          <w:sdtEndPr>
            <w:rPr>
              <w:rStyle w:val="DefaultParagraphFont"/>
              <w:rFonts w:asciiTheme="minorHAnsi" w:eastAsia="Times New Roman" w:hAnsiTheme="minorHAnsi" w:cs="Times New Roman"/>
              <w:b w:val="0"/>
            </w:rPr>
          </w:sdtEndPr>
          <w:sdtContent>
            <w:tc>
              <w:tcPr>
                <w:tcW w:w="2148" w:type="dxa"/>
              </w:tcPr>
              <w:p w14:paraId="140021D9"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1681544668"/>
            <w:placeholder>
              <w:docPart w:val="70E87A456C5D4C18BB99278B35B1EAC0"/>
            </w:placeholder>
            <w:showingPlcHdr/>
          </w:sdtPr>
          <w:sdtEndPr>
            <w:rPr>
              <w:rStyle w:val="DefaultParagraphFont"/>
              <w:rFonts w:asciiTheme="minorHAnsi" w:eastAsia="Times New Roman" w:hAnsiTheme="minorHAnsi" w:cs="Times New Roman"/>
              <w:b w:val="0"/>
            </w:rPr>
          </w:sdtEndPr>
          <w:sdtContent>
            <w:tc>
              <w:tcPr>
                <w:tcW w:w="1769" w:type="dxa"/>
              </w:tcPr>
              <w:p w14:paraId="641F4CC2"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507097601"/>
            <w:placeholder>
              <w:docPart w:val="06B235C9B8074A118BB801234FC5CBF0"/>
            </w:placeholder>
            <w:showingPlcHdr/>
          </w:sdtPr>
          <w:sdtEndPr>
            <w:rPr>
              <w:rStyle w:val="DefaultParagraphFont"/>
              <w:rFonts w:asciiTheme="minorHAnsi" w:eastAsia="Times New Roman" w:hAnsiTheme="minorHAnsi" w:cs="Times New Roman"/>
              <w:b w:val="0"/>
            </w:rPr>
          </w:sdtEndPr>
          <w:sdtContent>
            <w:tc>
              <w:tcPr>
                <w:tcW w:w="6873" w:type="dxa"/>
              </w:tcPr>
              <w:p w14:paraId="1FD0A0E5"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r w:rsidR="00C64988" w:rsidRPr="00BD523A" w14:paraId="270E019B" w14:textId="77777777" w:rsidTr="00C64988">
        <w:sdt>
          <w:sdtPr>
            <w:rPr>
              <w:rStyle w:val="formChar"/>
              <w:sz w:val="20"/>
              <w:szCs w:val="20"/>
            </w:rPr>
            <w:id w:val="1208212580"/>
            <w:placeholder>
              <w:docPart w:val="E6698CE3803145F49063261A76E0D351"/>
            </w:placeholder>
            <w:showingPlcHdr/>
          </w:sdtPr>
          <w:sdtEndPr>
            <w:rPr>
              <w:rStyle w:val="DefaultParagraphFont"/>
              <w:rFonts w:asciiTheme="minorHAnsi" w:eastAsia="Times New Roman" w:hAnsiTheme="minorHAnsi" w:cs="Times New Roman"/>
              <w:b w:val="0"/>
            </w:rPr>
          </w:sdtEndPr>
          <w:sdtContent>
            <w:tc>
              <w:tcPr>
                <w:tcW w:w="2148" w:type="dxa"/>
              </w:tcPr>
              <w:p w14:paraId="61F3E2CA"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1375964942"/>
            <w:placeholder>
              <w:docPart w:val="8C7561E13F964B42A9D7A091E8C13346"/>
            </w:placeholder>
            <w:showingPlcHdr/>
          </w:sdtPr>
          <w:sdtEndPr>
            <w:rPr>
              <w:rStyle w:val="DefaultParagraphFont"/>
              <w:rFonts w:asciiTheme="minorHAnsi" w:eastAsia="Times New Roman" w:hAnsiTheme="minorHAnsi" w:cs="Times New Roman"/>
              <w:b w:val="0"/>
            </w:rPr>
          </w:sdtEndPr>
          <w:sdtContent>
            <w:tc>
              <w:tcPr>
                <w:tcW w:w="1769" w:type="dxa"/>
              </w:tcPr>
              <w:p w14:paraId="64504B0E"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1563835523"/>
            <w:placeholder>
              <w:docPart w:val="A94827E2BA374192A01862FE69B52557"/>
            </w:placeholder>
            <w:showingPlcHdr/>
          </w:sdtPr>
          <w:sdtEndPr>
            <w:rPr>
              <w:rStyle w:val="DefaultParagraphFont"/>
              <w:rFonts w:asciiTheme="minorHAnsi" w:eastAsia="Times New Roman" w:hAnsiTheme="minorHAnsi" w:cs="Times New Roman"/>
              <w:b w:val="0"/>
            </w:rPr>
          </w:sdtEndPr>
          <w:sdtContent>
            <w:tc>
              <w:tcPr>
                <w:tcW w:w="6873" w:type="dxa"/>
              </w:tcPr>
              <w:p w14:paraId="775C3299"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r w:rsidR="00C64988" w:rsidRPr="00BD523A" w14:paraId="1AE0A921" w14:textId="77777777" w:rsidTr="00C64988">
        <w:sdt>
          <w:sdtPr>
            <w:rPr>
              <w:rStyle w:val="formChar"/>
              <w:sz w:val="20"/>
              <w:szCs w:val="20"/>
            </w:rPr>
            <w:id w:val="-546459039"/>
            <w:placeholder>
              <w:docPart w:val="B7650FA9F94D4FB5A22EC2B9BAC5F0D2"/>
            </w:placeholder>
            <w:showingPlcHdr/>
          </w:sdtPr>
          <w:sdtEndPr>
            <w:rPr>
              <w:rStyle w:val="DefaultParagraphFont"/>
              <w:rFonts w:asciiTheme="minorHAnsi" w:eastAsia="Times New Roman" w:hAnsiTheme="minorHAnsi" w:cs="Times New Roman"/>
              <w:b w:val="0"/>
            </w:rPr>
          </w:sdtEndPr>
          <w:sdtContent>
            <w:tc>
              <w:tcPr>
                <w:tcW w:w="2148" w:type="dxa"/>
              </w:tcPr>
              <w:p w14:paraId="325949B5"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1638565468"/>
            <w:placeholder>
              <w:docPart w:val="427088AEB38F4D92ABDD4504E84E3E19"/>
            </w:placeholder>
            <w:showingPlcHdr/>
          </w:sdtPr>
          <w:sdtEndPr>
            <w:rPr>
              <w:rStyle w:val="DefaultParagraphFont"/>
              <w:rFonts w:asciiTheme="minorHAnsi" w:eastAsia="Times New Roman" w:hAnsiTheme="minorHAnsi" w:cs="Times New Roman"/>
              <w:b w:val="0"/>
            </w:rPr>
          </w:sdtEndPr>
          <w:sdtContent>
            <w:tc>
              <w:tcPr>
                <w:tcW w:w="1769" w:type="dxa"/>
              </w:tcPr>
              <w:p w14:paraId="266D680B"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514299195"/>
            <w:placeholder>
              <w:docPart w:val="E2679902E35C46BEA99A8F117224412A"/>
            </w:placeholder>
            <w:showingPlcHdr/>
          </w:sdtPr>
          <w:sdtEndPr>
            <w:rPr>
              <w:rStyle w:val="DefaultParagraphFont"/>
              <w:rFonts w:asciiTheme="minorHAnsi" w:eastAsia="Times New Roman" w:hAnsiTheme="minorHAnsi" w:cs="Times New Roman"/>
              <w:b w:val="0"/>
            </w:rPr>
          </w:sdtEndPr>
          <w:sdtContent>
            <w:tc>
              <w:tcPr>
                <w:tcW w:w="6873" w:type="dxa"/>
              </w:tcPr>
              <w:p w14:paraId="4E3D25D1"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r w:rsidR="00C64988" w:rsidRPr="00BD523A" w14:paraId="653EB7C2" w14:textId="77777777" w:rsidTr="00C64988">
        <w:sdt>
          <w:sdtPr>
            <w:rPr>
              <w:rStyle w:val="formChar"/>
              <w:sz w:val="20"/>
              <w:szCs w:val="20"/>
            </w:rPr>
            <w:id w:val="1727341725"/>
            <w:placeholder>
              <w:docPart w:val="9CA38990BE2349089F7E12643DD370F1"/>
            </w:placeholder>
            <w:showingPlcHdr/>
          </w:sdtPr>
          <w:sdtEndPr>
            <w:rPr>
              <w:rStyle w:val="DefaultParagraphFont"/>
              <w:rFonts w:asciiTheme="minorHAnsi" w:eastAsia="Times New Roman" w:hAnsiTheme="minorHAnsi" w:cs="Times New Roman"/>
              <w:b w:val="0"/>
            </w:rPr>
          </w:sdtEndPr>
          <w:sdtContent>
            <w:tc>
              <w:tcPr>
                <w:tcW w:w="2148" w:type="dxa"/>
              </w:tcPr>
              <w:p w14:paraId="236A4785"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662317902"/>
            <w:placeholder>
              <w:docPart w:val="5F7FDE3F865545B985726AF547A10AE9"/>
            </w:placeholder>
            <w:showingPlcHdr/>
          </w:sdtPr>
          <w:sdtEndPr>
            <w:rPr>
              <w:rStyle w:val="DefaultParagraphFont"/>
              <w:rFonts w:asciiTheme="minorHAnsi" w:eastAsia="Times New Roman" w:hAnsiTheme="minorHAnsi" w:cs="Times New Roman"/>
              <w:b w:val="0"/>
            </w:rPr>
          </w:sdtEndPr>
          <w:sdtContent>
            <w:tc>
              <w:tcPr>
                <w:tcW w:w="1769" w:type="dxa"/>
              </w:tcPr>
              <w:p w14:paraId="3F46867E"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743143012"/>
            <w:placeholder>
              <w:docPart w:val="6710233DDBA14BA1AC3AFCB5A09ED0B3"/>
            </w:placeholder>
            <w:showingPlcHdr/>
          </w:sdtPr>
          <w:sdtEndPr>
            <w:rPr>
              <w:rStyle w:val="DefaultParagraphFont"/>
              <w:rFonts w:asciiTheme="minorHAnsi" w:eastAsia="Times New Roman" w:hAnsiTheme="minorHAnsi" w:cs="Times New Roman"/>
              <w:b w:val="0"/>
            </w:rPr>
          </w:sdtEndPr>
          <w:sdtContent>
            <w:tc>
              <w:tcPr>
                <w:tcW w:w="6873" w:type="dxa"/>
              </w:tcPr>
              <w:p w14:paraId="0FA26D10"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r w:rsidR="00C64988" w:rsidRPr="00BD523A" w14:paraId="60803E96" w14:textId="77777777" w:rsidTr="00C64988">
        <w:sdt>
          <w:sdtPr>
            <w:rPr>
              <w:rStyle w:val="formChar"/>
              <w:sz w:val="20"/>
              <w:szCs w:val="20"/>
            </w:rPr>
            <w:id w:val="1023832661"/>
            <w:placeholder>
              <w:docPart w:val="B27F679D778844AD916F6A148CAC692D"/>
            </w:placeholder>
            <w:showingPlcHdr/>
          </w:sdtPr>
          <w:sdtEndPr>
            <w:rPr>
              <w:rStyle w:val="DefaultParagraphFont"/>
              <w:rFonts w:asciiTheme="minorHAnsi" w:eastAsia="Times New Roman" w:hAnsiTheme="minorHAnsi" w:cs="Times New Roman"/>
              <w:b w:val="0"/>
            </w:rPr>
          </w:sdtEndPr>
          <w:sdtContent>
            <w:tc>
              <w:tcPr>
                <w:tcW w:w="2148" w:type="dxa"/>
              </w:tcPr>
              <w:p w14:paraId="619FFCB1"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1905067934"/>
            <w:placeholder>
              <w:docPart w:val="8A96CAA5BEFD405B9C074E48E01084BA"/>
            </w:placeholder>
            <w:showingPlcHdr/>
          </w:sdtPr>
          <w:sdtEndPr>
            <w:rPr>
              <w:rStyle w:val="DefaultParagraphFont"/>
              <w:rFonts w:asciiTheme="minorHAnsi" w:eastAsia="Times New Roman" w:hAnsiTheme="minorHAnsi" w:cs="Times New Roman"/>
              <w:b w:val="0"/>
            </w:rPr>
          </w:sdtEndPr>
          <w:sdtContent>
            <w:tc>
              <w:tcPr>
                <w:tcW w:w="1769" w:type="dxa"/>
              </w:tcPr>
              <w:p w14:paraId="51AE03D1"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1035072410"/>
            <w:placeholder>
              <w:docPart w:val="8E72A785424249B2BFA811B785B5B303"/>
            </w:placeholder>
            <w:showingPlcHdr/>
          </w:sdtPr>
          <w:sdtEndPr>
            <w:rPr>
              <w:rStyle w:val="DefaultParagraphFont"/>
              <w:rFonts w:asciiTheme="minorHAnsi" w:eastAsia="Times New Roman" w:hAnsiTheme="minorHAnsi" w:cs="Times New Roman"/>
              <w:b w:val="0"/>
            </w:rPr>
          </w:sdtEndPr>
          <w:sdtContent>
            <w:tc>
              <w:tcPr>
                <w:tcW w:w="6873" w:type="dxa"/>
              </w:tcPr>
              <w:p w14:paraId="1BD549E3"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r w:rsidR="00C64988" w:rsidRPr="00BD523A" w14:paraId="696ADFAC" w14:textId="77777777" w:rsidTr="00C64988">
        <w:sdt>
          <w:sdtPr>
            <w:rPr>
              <w:rStyle w:val="formChar"/>
              <w:sz w:val="20"/>
              <w:szCs w:val="20"/>
            </w:rPr>
            <w:id w:val="1242215442"/>
            <w:placeholder>
              <w:docPart w:val="A6015C42957D46FD830ABC1EFF1C50CF"/>
            </w:placeholder>
            <w:showingPlcHdr/>
          </w:sdtPr>
          <w:sdtEndPr>
            <w:rPr>
              <w:rStyle w:val="DefaultParagraphFont"/>
              <w:rFonts w:asciiTheme="minorHAnsi" w:eastAsia="Times New Roman" w:hAnsiTheme="minorHAnsi" w:cs="Times New Roman"/>
              <w:b w:val="0"/>
            </w:rPr>
          </w:sdtEndPr>
          <w:sdtContent>
            <w:tc>
              <w:tcPr>
                <w:tcW w:w="2148" w:type="dxa"/>
              </w:tcPr>
              <w:p w14:paraId="5DEF4B96"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2117669468"/>
            <w:placeholder>
              <w:docPart w:val="84610367756A43C3A3AE597C220FC885"/>
            </w:placeholder>
            <w:showingPlcHdr/>
          </w:sdtPr>
          <w:sdtEndPr>
            <w:rPr>
              <w:rStyle w:val="DefaultParagraphFont"/>
              <w:rFonts w:asciiTheme="minorHAnsi" w:eastAsia="Times New Roman" w:hAnsiTheme="minorHAnsi" w:cs="Times New Roman"/>
              <w:b w:val="0"/>
            </w:rPr>
          </w:sdtEndPr>
          <w:sdtContent>
            <w:tc>
              <w:tcPr>
                <w:tcW w:w="1769" w:type="dxa"/>
              </w:tcPr>
              <w:p w14:paraId="40339607"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241999633"/>
            <w:placeholder>
              <w:docPart w:val="CA6D031F9D604C5DAFE4A1A79104C928"/>
            </w:placeholder>
            <w:showingPlcHdr/>
          </w:sdtPr>
          <w:sdtEndPr>
            <w:rPr>
              <w:rStyle w:val="DefaultParagraphFont"/>
              <w:rFonts w:asciiTheme="minorHAnsi" w:eastAsia="Times New Roman" w:hAnsiTheme="minorHAnsi" w:cs="Times New Roman"/>
              <w:b w:val="0"/>
            </w:rPr>
          </w:sdtEndPr>
          <w:sdtContent>
            <w:tc>
              <w:tcPr>
                <w:tcW w:w="6873" w:type="dxa"/>
              </w:tcPr>
              <w:p w14:paraId="160F70E6"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r w:rsidR="00C64988" w:rsidRPr="00BD523A" w14:paraId="0D70ACAC" w14:textId="77777777" w:rsidTr="00C64988">
        <w:sdt>
          <w:sdtPr>
            <w:rPr>
              <w:rStyle w:val="formChar"/>
              <w:sz w:val="20"/>
              <w:szCs w:val="20"/>
            </w:rPr>
            <w:id w:val="1676451366"/>
            <w:placeholder>
              <w:docPart w:val="03E96BE69FF24C748CC2396C12D5EF25"/>
            </w:placeholder>
            <w:showingPlcHdr/>
          </w:sdtPr>
          <w:sdtEndPr>
            <w:rPr>
              <w:rStyle w:val="DefaultParagraphFont"/>
              <w:rFonts w:asciiTheme="minorHAnsi" w:eastAsia="Times New Roman" w:hAnsiTheme="minorHAnsi" w:cs="Times New Roman"/>
              <w:b w:val="0"/>
            </w:rPr>
          </w:sdtEndPr>
          <w:sdtContent>
            <w:tc>
              <w:tcPr>
                <w:tcW w:w="2148" w:type="dxa"/>
              </w:tcPr>
              <w:p w14:paraId="380B3157"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1793634347"/>
            <w:placeholder>
              <w:docPart w:val="3B8026FE6F5D4C2186FA581F382E0295"/>
            </w:placeholder>
            <w:showingPlcHdr/>
          </w:sdtPr>
          <w:sdtEndPr>
            <w:rPr>
              <w:rStyle w:val="DefaultParagraphFont"/>
              <w:rFonts w:asciiTheme="minorHAnsi" w:eastAsia="Times New Roman" w:hAnsiTheme="minorHAnsi" w:cs="Times New Roman"/>
              <w:b w:val="0"/>
            </w:rPr>
          </w:sdtEndPr>
          <w:sdtContent>
            <w:tc>
              <w:tcPr>
                <w:tcW w:w="1769" w:type="dxa"/>
              </w:tcPr>
              <w:p w14:paraId="20709BB1"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1037350439"/>
            <w:placeholder>
              <w:docPart w:val="0AD7327C2DA44AE1A396BC2150E1D1F1"/>
            </w:placeholder>
            <w:showingPlcHdr/>
          </w:sdtPr>
          <w:sdtEndPr>
            <w:rPr>
              <w:rStyle w:val="DefaultParagraphFont"/>
              <w:rFonts w:asciiTheme="minorHAnsi" w:eastAsia="Times New Roman" w:hAnsiTheme="minorHAnsi" w:cs="Times New Roman"/>
              <w:b w:val="0"/>
            </w:rPr>
          </w:sdtEndPr>
          <w:sdtContent>
            <w:tc>
              <w:tcPr>
                <w:tcW w:w="6873" w:type="dxa"/>
              </w:tcPr>
              <w:p w14:paraId="1B119AE9"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r w:rsidR="00C64988" w:rsidRPr="00BD523A" w14:paraId="6CB7B8A5" w14:textId="77777777" w:rsidTr="00C64988">
        <w:sdt>
          <w:sdtPr>
            <w:rPr>
              <w:rStyle w:val="formChar"/>
              <w:sz w:val="20"/>
              <w:szCs w:val="20"/>
            </w:rPr>
            <w:id w:val="-235317613"/>
            <w:placeholder>
              <w:docPart w:val="EDBE5974FA764421B3171B820A7CEE70"/>
            </w:placeholder>
            <w:showingPlcHdr/>
          </w:sdtPr>
          <w:sdtEndPr>
            <w:rPr>
              <w:rStyle w:val="DefaultParagraphFont"/>
              <w:rFonts w:asciiTheme="minorHAnsi" w:eastAsia="Times New Roman" w:hAnsiTheme="minorHAnsi" w:cs="Times New Roman"/>
              <w:b w:val="0"/>
            </w:rPr>
          </w:sdtEndPr>
          <w:sdtContent>
            <w:tc>
              <w:tcPr>
                <w:tcW w:w="2148" w:type="dxa"/>
              </w:tcPr>
              <w:p w14:paraId="596A3801"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sdt>
          <w:sdtPr>
            <w:rPr>
              <w:rStyle w:val="formChar"/>
              <w:sz w:val="20"/>
              <w:szCs w:val="20"/>
            </w:rPr>
            <w:id w:val="-1452478437"/>
            <w:placeholder>
              <w:docPart w:val="5000C918CDEF47739FF41F5D6E25EEA3"/>
            </w:placeholder>
            <w:showingPlcHdr/>
          </w:sdtPr>
          <w:sdtEndPr>
            <w:rPr>
              <w:rStyle w:val="DefaultParagraphFont"/>
              <w:rFonts w:asciiTheme="minorHAnsi" w:eastAsia="Times New Roman" w:hAnsiTheme="minorHAnsi" w:cs="Times New Roman"/>
              <w:b w:val="0"/>
            </w:rPr>
          </w:sdtEndPr>
          <w:sdtContent>
            <w:tc>
              <w:tcPr>
                <w:tcW w:w="1769" w:type="dxa"/>
              </w:tcPr>
              <w:p w14:paraId="5AF363E4" w14:textId="77777777" w:rsidR="00C64988" w:rsidRPr="00587E33" w:rsidRDefault="00C64988" w:rsidP="001546CE">
                <w:pPr>
                  <w:rPr>
                    <w:rFonts w:ascii="Calibri" w:eastAsia="Times New Roman" w:hAnsi="Calibri" w:cs="Times New Roman"/>
                    <w:b/>
                    <w:sz w:val="20"/>
                    <w:szCs w:val="20"/>
                  </w:rPr>
                </w:pPr>
                <w:r w:rsidRPr="00587E33">
                  <w:rPr>
                    <w:rStyle w:val="PlaceholderText"/>
                    <w:color w:val="auto"/>
                    <w:sz w:val="20"/>
                    <w:szCs w:val="20"/>
                  </w:rPr>
                  <w:t xml:space="preserve"> </w:t>
                </w:r>
              </w:p>
            </w:tc>
          </w:sdtContent>
        </w:sdt>
        <w:sdt>
          <w:sdtPr>
            <w:rPr>
              <w:rStyle w:val="formChar"/>
              <w:sz w:val="20"/>
              <w:szCs w:val="20"/>
            </w:rPr>
            <w:id w:val="-1449844237"/>
            <w:placeholder>
              <w:docPart w:val="DCAE25C76A284C968847A748BCB2555C"/>
            </w:placeholder>
            <w:showingPlcHdr/>
          </w:sdtPr>
          <w:sdtEndPr>
            <w:rPr>
              <w:rStyle w:val="DefaultParagraphFont"/>
              <w:rFonts w:asciiTheme="minorHAnsi" w:eastAsia="Times New Roman" w:hAnsiTheme="minorHAnsi" w:cs="Times New Roman"/>
              <w:b w:val="0"/>
            </w:rPr>
          </w:sdtEndPr>
          <w:sdtContent>
            <w:tc>
              <w:tcPr>
                <w:tcW w:w="6873" w:type="dxa"/>
              </w:tcPr>
              <w:p w14:paraId="464C0063" w14:textId="77777777" w:rsidR="00C64988" w:rsidRPr="00587E33" w:rsidRDefault="00C64988" w:rsidP="001546CE">
                <w:pPr>
                  <w:rPr>
                    <w:rFonts w:ascii="Calibri" w:eastAsia="Times New Roman" w:hAnsi="Calibri" w:cs="Times New Roman"/>
                    <w:sz w:val="20"/>
                    <w:szCs w:val="20"/>
                  </w:rPr>
                </w:pPr>
                <w:r w:rsidRPr="00587E33">
                  <w:rPr>
                    <w:rStyle w:val="PlaceholderText"/>
                    <w:color w:val="auto"/>
                    <w:sz w:val="20"/>
                    <w:szCs w:val="20"/>
                  </w:rPr>
                  <w:t xml:space="preserve"> </w:t>
                </w:r>
              </w:p>
            </w:tc>
          </w:sdtContent>
        </w:sdt>
      </w:tr>
    </w:tbl>
    <w:p w14:paraId="5EF6FD14" w14:textId="290D6A35" w:rsidR="0030676C" w:rsidRPr="00A65D1A" w:rsidRDefault="0030676C" w:rsidP="00BD523A">
      <w:pPr>
        <w:rPr>
          <w:rFonts w:ascii="Calibri" w:hAnsi="Calibri"/>
          <w:sz w:val="22"/>
          <w:szCs w:val="22"/>
        </w:rPr>
      </w:pPr>
    </w:p>
    <w:sectPr w:rsidR="0030676C" w:rsidRPr="00A65D1A" w:rsidSect="005B0CE0">
      <w:headerReference w:type="default" r:id="rId12"/>
      <w:footerReference w:type="even" r:id="rId13"/>
      <w:footerReference w:type="default" r:id="rId14"/>
      <w:pgSz w:w="12240" w:h="15840"/>
      <w:pgMar w:top="720" w:right="720" w:bottom="720" w:left="72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614216" w14:textId="77777777" w:rsidR="003711B2" w:rsidRDefault="003711B2" w:rsidP="00E47A13">
      <w:r>
        <w:separator/>
      </w:r>
    </w:p>
  </w:endnote>
  <w:endnote w:type="continuationSeparator" w:id="0">
    <w:p w14:paraId="4A66052B" w14:textId="77777777" w:rsidR="003711B2" w:rsidRDefault="003711B2" w:rsidP="00E47A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159D2E" w14:textId="77777777" w:rsidR="005C2552" w:rsidRDefault="005C2552" w:rsidP="002F2B6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C99C48A" w14:textId="77777777" w:rsidR="005C2552" w:rsidRDefault="005C25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3BA649" w14:textId="77777777" w:rsidR="005C2552" w:rsidRPr="00A540C0" w:rsidRDefault="005C2552" w:rsidP="002F2B60">
    <w:pPr>
      <w:pStyle w:val="Footer"/>
      <w:framePr w:wrap="around" w:vAnchor="text" w:hAnchor="margin" w:xAlign="center" w:y="1"/>
      <w:rPr>
        <w:rStyle w:val="PageNumber"/>
        <w:rFonts w:asciiTheme="majorHAnsi" w:hAnsiTheme="majorHAnsi"/>
      </w:rPr>
    </w:pPr>
    <w:r w:rsidRPr="00A540C0">
      <w:rPr>
        <w:rStyle w:val="PageNumber"/>
        <w:rFonts w:asciiTheme="majorHAnsi" w:hAnsiTheme="majorHAnsi"/>
      </w:rPr>
      <w:fldChar w:fldCharType="begin"/>
    </w:r>
    <w:r w:rsidRPr="00A540C0">
      <w:rPr>
        <w:rStyle w:val="PageNumber"/>
        <w:rFonts w:asciiTheme="majorHAnsi" w:hAnsiTheme="majorHAnsi"/>
      </w:rPr>
      <w:instrText xml:space="preserve">PAGE  </w:instrText>
    </w:r>
    <w:r w:rsidRPr="00A540C0">
      <w:rPr>
        <w:rStyle w:val="PageNumber"/>
        <w:rFonts w:asciiTheme="majorHAnsi" w:hAnsiTheme="majorHAnsi"/>
      </w:rPr>
      <w:fldChar w:fldCharType="separate"/>
    </w:r>
    <w:r w:rsidR="00587E33">
      <w:rPr>
        <w:rStyle w:val="PageNumber"/>
        <w:rFonts w:asciiTheme="majorHAnsi" w:hAnsiTheme="majorHAnsi"/>
        <w:noProof/>
      </w:rPr>
      <w:t>2</w:t>
    </w:r>
    <w:r w:rsidRPr="00A540C0">
      <w:rPr>
        <w:rStyle w:val="PageNumber"/>
        <w:rFonts w:asciiTheme="majorHAnsi" w:hAnsiTheme="majorHAnsi"/>
      </w:rPr>
      <w:fldChar w:fldCharType="end"/>
    </w:r>
  </w:p>
  <w:p w14:paraId="2C49BDA8" w14:textId="573C5E35" w:rsidR="005C2552" w:rsidRDefault="005C2552" w:rsidP="00BA632E">
    <w:pPr>
      <w:pStyle w:val="Footer"/>
      <w:jc w:val="right"/>
    </w:pPr>
    <w:r>
      <w:rPr>
        <w:noProof/>
      </w:rPr>
      <w:drawing>
        <wp:inline distT="0" distB="0" distL="0" distR="0" wp14:anchorId="41F6E8A0" wp14:editId="3B2734C9">
          <wp:extent cx="423847" cy="237067"/>
          <wp:effectExtent l="0" t="0" r="825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3847" cy="237067"/>
                  </a:xfrm>
                  <a:prstGeom prst="rect">
                    <a:avLst/>
                  </a:prstGeom>
                  <a:noFill/>
                  <a:ln>
                    <a:noFill/>
                  </a:ln>
                </pic:spPr>
              </pic:pic>
            </a:graphicData>
          </a:graphic>
        </wp:inline>
      </w:drawing>
    </w:r>
  </w:p>
  <w:p w14:paraId="1C89D313" w14:textId="0F12BF1D" w:rsidR="005C2552" w:rsidRPr="00262F9A" w:rsidRDefault="00B70782" w:rsidP="00BA632E">
    <w:pPr>
      <w:pStyle w:val="Footer"/>
      <w:rPr>
        <w:rFonts w:asciiTheme="majorHAnsi" w:hAnsiTheme="majorHAnsi"/>
        <w:i/>
        <w:sz w:val="18"/>
        <w:szCs w:val="18"/>
      </w:rPr>
    </w:pPr>
    <w:proofErr w:type="spellStart"/>
    <w:r>
      <w:rPr>
        <w:rFonts w:asciiTheme="majorHAnsi" w:hAnsiTheme="majorHAnsi"/>
        <w:i/>
        <w:sz w:val="18"/>
        <w:szCs w:val="18"/>
      </w:rPr>
      <w:t>Di</w:t>
    </w:r>
    <w:r w:rsidR="009507EB">
      <w:rPr>
        <w:rFonts w:asciiTheme="majorHAnsi" w:hAnsiTheme="majorHAnsi"/>
        <w:i/>
        <w:sz w:val="18"/>
        <w:szCs w:val="18"/>
      </w:rPr>
      <w:t>DR</w:t>
    </w:r>
    <w:proofErr w:type="spellEnd"/>
    <w:r w:rsidR="009507EB">
      <w:rPr>
        <w:rFonts w:asciiTheme="majorHAnsi" w:hAnsiTheme="majorHAnsi"/>
        <w:i/>
        <w:sz w:val="18"/>
        <w:szCs w:val="18"/>
      </w:rPr>
      <w:t xml:space="preserve"> Study Summary (v</w:t>
    </w:r>
    <w:r>
      <w:rPr>
        <w:rFonts w:asciiTheme="majorHAnsi" w:hAnsiTheme="majorHAnsi"/>
        <w:i/>
        <w:sz w:val="18"/>
        <w:szCs w:val="18"/>
      </w:rPr>
      <w:t>2</w:t>
    </w:r>
    <w:r w:rsidR="009507EB">
      <w:rPr>
        <w:rFonts w:asciiTheme="majorHAnsi" w:hAnsiTheme="majorHAnsi"/>
        <w:i/>
        <w:sz w:val="18"/>
        <w:szCs w:val="18"/>
      </w:rPr>
      <w:t xml:space="preserve"> </w:t>
    </w:r>
    <w:r>
      <w:rPr>
        <w:rFonts w:asciiTheme="majorHAnsi" w:hAnsiTheme="majorHAnsi"/>
        <w:i/>
        <w:sz w:val="18"/>
        <w:szCs w:val="18"/>
      </w:rPr>
      <w:t>12</w:t>
    </w:r>
    <w:r w:rsidR="005C2552">
      <w:rPr>
        <w:rFonts w:asciiTheme="majorHAnsi" w:hAnsiTheme="majorHAnsi"/>
        <w:i/>
        <w:sz w:val="18"/>
        <w:szCs w:val="18"/>
      </w:rPr>
      <w:t>/2018)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484ED6" w14:textId="77777777" w:rsidR="003711B2" w:rsidRDefault="003711B2" w:rsidP="00E47A13">
      <w:r>
        <w:separator/>
      </w:r>
    </w:p>
  </w:footnote>
  <w:footnote w:type="continuationSeparator" w:id="0">
    <w:p w14:paraId="41B67D8F" w14:textId="77777777" w:rsidR="003711B2" w:rsidRDefault="003711B2" w:rsidP="00E47A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C65BA" w14:textId="1203DD84" w:rsidR="005C2552" w:rsidRDefault="005C2552" w:rsidP="000F70AE">
    <w:pPr>
      <w:rPr>
        <w:rFonts w:asciiTheme="majorHAnsi" w:hAnsiTheme="majorHAnsi"/>
        <w:b/>
        <w:sz w:val="44"/>
        <w:szCs w:val="44"/>
      </w:rPr>
    </w:pPr>
    <w:r w:rsidRPr="008D0E07">
      <w:rPr>
        <w:rFonts w:cs="Tahoma"/>
        <w:noProof/>
        <w:color w:val="000000" w:themeColor="text1"/>
        <w:sz w:val="22"/>
        <w:szCs w:val="22"/>
      </w:rPr>
      <w:drawing>
        <wp:inline distT="0" distB="0" distL="0" distR="0" wp14:anchorId="0966AE3D" wp14:editId="4336FD14">
          <wp:extent cx="5486400" cy="518160"/>
          <wp:effectExtent l="0" t="0" r="0" b="0"/>
          <wp:docPr id="5" name="Picture 5" descr="Macintosh HD:Users:Carey:Desktop:PCRC_Group_Hor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arey:Desktop:PCRC_Group_Horiz.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518160"/>
                  </a:xfrm>
                  <a:prstGeom prst="rect">
                    <a:avLst/>
                  </a:prstGeom>
                  <a:noFill/>
                  <a:ln>
                    <a:noFill/>
                  </a:ln>
                </pic:spPr>
              </pic:pic>
            </a:graphicData>
          </a:graphic>
        </wp:inline>
      </w:drawing>
    </w:r>
  </w:p>
  <w:p w14:paraId="7421B8A8" w14:textId="1597FEB6" w:rsidR="005C2552" w:rsidRDefault="005C2552" w:rsidP="00A627F0">
    <w:pPr>
      <w:pStyle w:val="Header"/>
      <w:jc w:val="center"/>
      <w:rPr>
        <w:rFonts w:ascii="Arial" w:hAnsi="Arial" w:cs="Arial"/>
        <w:b/>
        <w:color w:val="365F91" w:themeColor="accent1" w:themeShade="BF"/>
      </w:rPr>
    </w:pPr>
    <w:r>
      <w:rPr>
        <w:rFonts w:ascii="Arial" w:hAnsi="Arial" w:cs="Arial"/>
        <w:b/>
        <w:color w:val="365F91" w:themeColor="accent1" w:themeShade="BF"/>
      </w:rPr>
      <w:t>PC</w:t>
    </w:r>
    <w:r w:rsidR="007737C1">
      <w:rPr>
        <w:rFonts w:ascii="Arial" w:hAnsi="Arial" w:cs="Arial"/>
        <w:b/>
        <w:color w:val="365F91" w:themeColor="accent1" w:themeShade="BF"/>
      </w:rPr>
      <w:t>RC</w:t>
    </w:r>
    <w:r w:rsidR="00B70782">
      <w:rPr>
        <w:rFonts w:ascii="Arial" w:hAnsi="Arial" w:cs="Arial"/>
        <w:b/>
        <w:color w:val="365F91" w:themeColor="accent1" w:themeShade="BF"/>
      </w:rPr>
      <w:t xml:space="preserve"> De-identified</w:t>
    </w:r>
    <w:r w:rsidR="007737C1">
      <w:rPr>
        <w:rFonts w:ascii="Arial" w:hAnsi="Arial" w:cs="Arial"/>
        <w:b/>
        <w:color w:val="365F91" w:themeColor="accent1" w:themeShade="BF"/>
      </w:rPr>
      <w:t xml:space="preserve"> Data Repository</w:t>
    </w:r>
    <w:r w:rsidR="00B70782">
      <w:rPr>
        <w:rFonts w:ascii="Arial" w:hAnsi="Arial" w:cs="Arial"/>
        <w:b/>
        <w:color w:val="365F91" w:themeColor="accent1" w:themeShade="BF"/>
      </w:rPr>
      <w:t xml:space="preserve"> (</w:t>
    </w:r>
    <w:proofErr w:type="spellStart"/>
    <w:r w:rsidR="00B70782">
      <w:rPr>
        <w:rFonts w:ascii="Arial" w:hAnsi="Arial" w:cs="Arial"/>
        <w:b/>
        <w:color w:val="365F91" w:themeColor="accent1" w:themeShade="BF"/>
      </w:rPr>
      <w:t>DiDR</w:t>
    </w:r>
    <w:proofErr w:type="spellEnd"/>
    <w:r w:rsidR="00B70782">
      <w:rPr>
        <w:rFonts w:ascii="Arial" w:hAnsi="Arial" w:cs="Arial"/>
        <w:b/>
        <w:color w:val="365F91" w:themeColor="accent1" w:themeShade="BF"/>
      </w:rPr>
      <w:t>)</w:t>
    </w:r>
    <w:r w:rsidR="007737C1">
      <w:rPr>
        <w:rFonts w:ascii="Arial" w:hAnsi="Arial" w:cs="Arial"/>
        <w:b/>
        <w:color w:val="365F91" w:themeColor="accent1" w:themeShade="BF"/>
      </w:rPr>
      <w:t xml:space="preserve"> Study Summary</w:t>
    </w:r>
  </w:p>
  <w:p w14:paraId="1834968B" w14:textId="77777777" w:rsidR="005C2552" w:rsidRPr="00CC6E57" w:rsidRDefault="005C2552">
    <w:pPr>
      <w:pStyle w:val="Header"/>
      <w:rPr>
        <w:sz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A61458"/>
    <w:multiLevelType w:val="hybridMultilevel"/>
    <w:tmpl w:val="475C0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F25B1"/>
    <w:multiLevelType w:val="hybridMultilevel"/>
    <w:tmpl w:val="D5D4C1F2"/>
    <w:lvl w:ilvl="0" w:tplc="4D00616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DC18F0"/>
    <w:multiLevelType w:val="hybridMultilevel"/>
    <w:tmpl w:val="C89A5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A5741E"/>
    <w:multiLevelType w:val="hybridMultilevel"/>
    <w:tmpl w:val="CA989DA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91205B"/>
    <w:multiLevelType w:val="hybridMultilevel"/>
    <w:tmpl w:val="E78EB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4123D6"/>
    <w:multiLevelType w:val="hybridMultilevel"/>
    <w:tmpl w:val="BF7209CC"/>
    <w:lvl w:ilvl="0" w:tplc="19042C6E">
      <w:start w:val="3"/>
      <w:numFmt w:val="bullet"/>
      <w:lvlText w:val="-"/>
      <w:lvlJc w:val="left"/>
      <w:pPr>
        <w:ind w:left="2520" w:hanging="360"/>
      </w:pPr>
      <w:rPr>
        <w:rFonts w:ascii="Arial" w:eastAsiaTheme="minorEastAsia" w:hAnsi="Arial" w:cs="Aria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B1E6C27"/>
    <w:multiLevelType w:val="hybridMultilevel"/>
    <w:tmpl w:val="BCB61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575997"/>
    <w:multiLevelType w:val="hybridMultilevel"/>
    <w:tmpl w:val="58925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E86AB3"/>
    <w:multiLevelType w:val="hybridMultilevel"/>
    <w:tmpl w:val="338E2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0B42AD"/>
    <w:multiLevelType w:val="hybridMultilevel"/>
    <w:tmpl w:val="494C4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FC1DEE"/>
    <w:multiLevelType w:val="hybridMultilevel"/>
    <w:tmpl w:val="DDE2C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D16772"/>
    <w:multiLevelType w:val="hybridMultilevel"/>
    <w:tmpl w:val="79BA7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3E3734"/>
    <w:multiLevelType w:val="hybridMultilevel"/>
    <w:tmpl w:val="15909D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72E6437"/>
    <w:multiLevelType w:val="hybridMultilevel"/>
    <w:tmpl w:val="1EE6A6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0476CC1"/>
    <w:multiLevelType w:val="hybridMultilevel"/>
    <w:tmpl w:val="068C9A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108651A"/>
    <w:multiLevelType w:val="hybridMultilevel"/>
    <w:tmpl w:val="BC269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A15BB2"/>
    <w:multiLevelType w:val="hybridMultilevel"/>
    <w:tmpl w:val="07743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1F49B5"/>
    <w:multiLevelType w:val="hybridMultilevel"/>
    <w:tmpl w:val="D938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6321D6"/>
    <w:multiLevelType w:val="hybridMultilevel"/>
    <w:tmpl w:val="D716DDC4"/>
    <w:lvl w:ilvl="0" w:tplc="55C0FDFC">
      <w:start w:val="1"/>
      <w:numFmt w:val="decimal"/>
      <w:lvlText w:val="%1."/>
      <w:lvlJc w:val="left"/>
      <w:pPr>
        <w:ind w:left="720" w:hanging="360"/>
      </w:pPr>
      <w:rPr>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740ACE"/>
    <w:multiLevelType w:val="hybridMultilevel"/>
    <w:tmpl w:val="60168376"/>
    <w:lvl w:ilvl="0" w:tplc="04090001">
      <w:start w:val="1"/>
      <w:numFmt w:val="bullet"/>
      <w:lvlText w:val=""/>
      <w:lvlJc w:val="left"/>
      <w:pPr>
        <w:ind w:left="-180" w:hanging="360"/>
      </w:pPr>
      <w:rPr>
        <w:rFonts w:ascii="Symbol" w:hAnsi="Symbol" w:hint="default"/>
      </w:rPr>
    </w:lvl>
    <w:lvl w:ilvl="1" w:tplc="04090003" w:tentative="1">
      <w:start w:val="1"/>
      <w:numFmt w:val="bullet"/>
      <w:lvlText w:val="o"/>
      <w:lvlJc w:val="left"/>
      <w:pPr>
        <w:ind w:left="540" w:hanging="360"/>
      </w:pPr>
      <w:rPr>
        <w:rFonts w:ascii="Courier New" w:hAnsi="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21" w15:restartNumberingAfterBreak="0">
    <w:nsid w:val="6CB65359"/>
    <w:multiLevelType w:val="hybridMultilevel"/>
    <w:tmpl w:val="7BF04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8C5D10"/>
    <w:multiLevelType w:val="hybridMultilevel"/>
    <w:tmpl w:val="04B8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5F346A"/>
    <w:multiLevelType w:val="hybridMultilevel"/>
    <w:tmpl w:val="2EFCDA7A"/>
    <w:lvl w:ilvl="0" w:tplc="04090001">
      <w:start w:val="1"/>
      <w:numFmt w:val="bullet"/>
      <w:lvlText w:val=""/>
      <w:lvlJc w:val="left"/>
      <w:pPr>
        <w:ind w:left="1693" w:hanging="360"/>
      </w:pPr>
      <w:rPr>
        <w:rFonts w:ascii="Symbol" w:hAnsi="Symbol" w:hint="default"/>
      </w:rPr>
    </w:lvl>
    <w:lvl w:ilvl="1" w:tplc="04090003" w:tentative="1">
      <w:start w:val="1"/>
      <w:numFmt w:val="bullet"/>
      <w:lvlText w:val="o"/>
      <w:lvlJc w:val="left"/>
      <w:pPr>
        <w:ind w:left="2413" w:hanging="360"/>
      </w:pPr>
      <w:rPr>
        <w:rFonts w:ascii="Courier New" w:hAnsi="Courier New" w:hint="default"/>
      </w:rPr>
    </w:lvl>
    <w:lvl w:ilvl="2" w:tplc="04090005" w:tentative="1">
      <w:start w:val="1"/>
      <w:numFmt w:val="bullet"/>
      <w:lvlText w:val=""/>
      <w:lvlJc w:val="left"/>
      <w:pPr>
        <w:ind w:left="3133" w:hanging="360"/>
      </w:pPr>
      <w:rPr>
        <w:rFonts w:ascii="Wingdings" w:hAnsi="Wingdings" w:hint="default"/>
      </w:rPr>
    </w:lvl>
    <w:lvl w:ilvl="3" w:tplc="04090001" w:tentative="1">
      <w:start w:val="1"/>
      <w:numFmt w:val="bullet"/>
      <w:lvlText w:val=""/>
      <w:lvlJc w:val="left"/>
      <w:pPr>
        <w:ind w:left="3853" w:hanging="360"/>
      </w:pPr>
      <w:rPr>
        <w:rFonts w:ascii="Symbol" w:hAnsi="Symbol" w:hint="default"/>
      </w:rPr>
    </w:lvl>
    <w:lvl w:ilvl="4" w:tplc="04090003" w:tentative="1">
      <w:start w:val="1"/>
      <w:numFmt w:val="bullet"/>
      <w:lvlText w:val="o"/>
      <w:lvlJc w:val="left"/>
      <w:pPr>
        <w:ind w:left="4573" w:hanging="360"/>
      </w:pPr>
      <w:rPr>
        <w:rFonts w:ascii="Courier New" w:hAnsi="Courier New" w:hint="default"/>
      </w:rPr>
    </w:lvl>
    <w:lvl w:ilvl="5" w:tplc="04090005" w:tentative="1">
      <w:start w:val="1"/>
      <w:numFmt w:val="bullet"/>
      <w:lvlText w:val=""/>
      <w:lvlJc w:val="left"/>
      <w:pPr>
        <w:ind w:left="5293" w:hanging="360"/>
      </w:pPr>
      <w:rPr>
        <w:rFonts w:ascii="Wingdings" w:hAnsi="Wingdings" w:hint="default"/>
      </w:rPr>
    </w:lvl>
    <w:lvl w:ilvl="6" w:tplc="04090001" w:tentative="1">
      <w:start w:val="1"/>
      <w:numFmt w:val="bullet"/>
      <w:lvlText w:val=""/>
      <w:lvlJc w:val="left"/>
      <w:pPr>
        <w:ind w:left="6013" w:hanging="360"/>
      </w:pPr>
      <w:rPr>
        <w:rFonts w:ascii="Symbol" w:hAnsi="Symbol" w:hint="default"/>
      </w:rPr>
    </w:lvl>
    <w:lvl w:ilvl="7" w:tplc="04090003" w:tentative="1">
      <w:start w:val="1"/>
      <w:numFmt w:val="bullet"/>
      <w:lvlText w:val="o"/>
      <w:lvlJc w:val="left"/>
      <w:pPr>
        <w:ind w:left="6733" w:hanging="360"/>
      </w:pPr>
      <w:rPr>
        <w:rFonts w:ascii="Courier New" w:hAnsi="Courier New" w:hint="default"/>
      </w:rPr>
    </w:lvl>
    <w:lvl w:ilvl="8" w:tplc="04090005" w:tentative="1">
      <w:start w:val="1"/>
      <w:numFmt w:val="bullet"/>
      <w:lvlText w:val=""/>
      <w:lvlJc w:val="left"/>
      <w:pPr>
        <w:ind w:left="7453" w:hanging="360"/>
      </w:pPr>
      <w:rPr>
        <w:rFonts w:ascii="Wingdings" w:hAnsi="Wingdings" w:hint="default"/>
      </w:rPr>
    </w:lvl>
  </w:abstractNum>
  <w:abstractNum w:abstractNumId="24" w15:restartNumberingAfterBreak="0">
    <w:nsid w:val="76E4547D"/>
    <w:multiLevelType w:val="hybridMultilevel"/>
    <w:tmpl w:val="EE666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404836"/>
    <w:multiLevelType w:val="hybridMultilevel"/>
    <w:tmpl w:val="15D28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17"/>
  </w:num>
  <w:num w:numId="4">
    <w:abstractNumId w:val="25"/>
  </w:num>
  <w:num w:numId="5">
    <w:abstractNumId w:val="22"/>
  </w:num>
  <w:num w:numId="6">
    <w:abstractNumId w:val="16"/>
  </w:num>
  <w:num w:numId="7">
    <w:abstractNumId w:val="12"/>
  </w:num>
  <w:num w:numId="8">
    <w:abstractNumId w:val="13"/>
  </w:num>
  <w:num w:numId="9">
    <w:abstractNumId w:val="14"/>
  </w:num>
  <w:num w:numId="10">
    <w:abstractNumId w:val="20"/>
  </w:num>
  <w:num w:numId="11">
    <w:abstractNumId w:val="4"/>
  </w:num>
  <w:num w:numId="12">
    <w:abstractNumId w:val="23"/>
  </w:num>
  <w:num w:numId="13">
    <w:abstractNumId w:val="2"/>
  </w:num>
  <w:num w:numId="14">
    <w:abstractNumId w:val="24"/>
  </w:num>
  <w:num w:numId="15">
    <w:abstractNumId w:val="15"/>
  </w:num>
  <w:num w:numId="16">
    <w:abstractNumId w:val="0"/>
  </w:num>
  <w:num w:numId="17">
    <w:abstractNumId w:val="19"/>
  </w:num>
  <w:num w:numId="18">
    <w:abstractNumId w:val="21"/>
  </w:num>
  <w:num w:numId="19">
    <w:abstractNumId w:val="3"/>
  </w:num>
  <w:num w:numId="20">
    <w:abstractNumId w:val="10"/>
  </w:num>
  <w:num w:numId="21">
    <w:abstractNumId w:val="5"/>
  </w:num>
  <w:num w:numId="22">
    <w:abstractNumId w:val="1"/>
  </w:num>
  <w:num w:numId="23">
    <w:abstractNumId w:val="9"/>
  </w:num>
  <w:num w:numId="24">
    <w:abstractNumId w:val="8"/>
  </w:num>
  <w:num w:numId="25">
    <w:abstractNumId w:val="7"/>
  </w:num>
  <w:num w:numId="2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ortz, Jennifer">
    <w15:presenceInfo w15:providerId="AD" w15:userId="S::jennifer.portz@cuanschutz.edu::99ebb61a-afce-49c8-bb83-a0139cb1c3e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ocumentProtection w:edit="forms" w:enforcement="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bcwMDc3tTQxNzU0MjRR0lEKTi0uzszPAymwrAUAtH7DiCwAAAA="/>
  </w:docVars>
  <w:rsids>
    <w:rsidRoot w:val="00943899"/>
    <w:rsid w:val="0000371F"/>
    <w:rsid w:val="00003CDC"/>
    <w:rsid w:val="00004656"/>
    <w:rsid w:val="00015854"/>
    <w:rsid w:val="00017C39"/>
    <w:rsid w:val="00021D03"/>
    <w:rsid w:val="0003278B"/>
    <w:rsid w:val="00032C99"/>
    <w:rsid w:val="00037765"/>
    <w:rsid w:val="000406A3"/>
    <w:rsid w:val="000417BB"/>
    <w:rsid w:val="000425A6"/>
    <w:rsid w:val="00043EE7"/>
    <w:rsid w:val="00046536"/>
    <w:rsid w:val="00050179"/>
    <w:rsid w:val="000523A0"/>
    <w:rsid w:val="00053CC7"/>
    <w:rsid w:val="00054313"/>
    <w:rsid w:val="00056D96"/>
    <w:rsid w:val="00065519"/>
    <w:rsid w:val="000668FA"/>
    <w:rsid w:val="0007049E"/>
    <w:rsid w:val="00071450"/>
    <w:rsid w:val="00074215"/>
    <w:rsid w:val="000756C2"/>
    <w:rsid w:val="00075AE7"/>
    <w:rsid w:val="00077201"/>
    <w:rsid w:val="00086A20"/>
    <w:rsid w:val="00091F85"/>
    <w:rsid w:val="00092BAA"/>
    <w:rsid w:val="00092FB4"/>
    <w:rsid w:val="0009729C"/>
    <w:rsid w:val="000A1D0B"/>
    <w:rsid w:val="000B14F6"/>
    <w:rsid w:val="000B21A1"/>
    <w:rsid w:val="000B54BE"/>
    <w:rsid w:val="000B73C4"/>
    <w:rsid w:val="000B7C47"/>
    <w:rsid w:val="000C539F"/>
    <w:rsid w:val="000C6A53"/>
    <w:rsid w:val="000C6F40"/>
    <w:rsid w:val="000C7AA0"/>
    <w:rsid w:val="000D19D0"/>
    <w:rsid w:val="000D351D"/>
    <w:rsid w:val="000D3881"/>
    <w:rsid w:val="000D4874"/>
    <w:rsid w:val="000D5690"/>
    <w:rsid w:val="000E1FED"/>
    <w:rsid w:val="000E2D8C"/>
    <w:rsid w:val="000F70AE"/>
    <w:rsid w:val="00100A95"/>
    <w:rsid w:val="00104D6E"/>
    <w:rsid w:val="00105C6D"/>
    <w:rsid w:val="0010632A"/>
    <w:rsid w:val="00110208"/>
    <w:rsid w:val="00111148"/>
    <w:rsid w:val="001131B2"/>
    <w:rsid w:val="00113ADE"/>
    <w:rsid w:val="00114250"/>
    <w:rsid w:val="00116686"/>
    <w:rsid w:val="00124CBC"/>
    <w:rsid w:val="00130B47"/>
    <w:rsid w:val="00133D1D"/>
    <w:rsid w:val="001354C2"/>
    <w:rsid w:val="001362C7"/>
    <w:rsid w:val="0013773A"/>
    <w:rsid w:val="0014060D"/>
    <w:rsid w:val="0014627C"/>
    <w:rsid w:val="001470DC"/>
    <w:rsid w:val="00147956"/>
    <w:rsid w:val="00147A27"/>
    <w:rsid w:val="00156F2B"/>
    <w:rsid w:val="0016149F"/>
    <w:rsid w:val="001645D4"/>
    <w:rsid w:val="00170F8A"/>
    <w:rsid w:val="00175BC3"/>
    <w:rsid w:val="00175F3F"/>
    <w:rsid w:val="00176132"/>
    <w:rsid w:val="00182943"/>
    <w:rsid w:val="0018660D"/>
    <w:rsid w:val="001878DF"/>
    <w:rsid w:val="001927A5"/>
    <w:rsid w:val="00193294"/>
    <w:rsid w:val="001A6271"/>
    <w:rsid w:val="001B33D9"/>
    <w:rsid w:val="001C29B6"/>
    <w:rsid w:val="001C6177"/>
    <w:rsid w:val="001C6327"/>
    <w:rsid w:val="001D1E00"/>
    <w:rsid w:val="001D2965"/>
    <w:rsid w:val="001E1D1A"/>
    <w:rsid w:val="001E22D1"/>
    <w:rsid w:val="001E2800"/>
    <w:rsid w:val="001E6659"/>
    <w:rsid w:val="00200400"/>
    <w:rsid w:val="00200686"/>
    <w:rsid w:val="0020683C"/>
    <w:rsid w:val="002105FB"/>
    <w:rsid w:val="002117ED"/>
    <w:rsid w:val="00215086"/>
    <w:rsid w:val="002173FE"/>
    <w:rsid w:val="002205EC"/>
    <w:rsid w:val="0022063A"/>
    <w:rsid w:val="00235A9B"/>
    <w:rsid w:val="0023783E"/>
    <w:rsid w:val="0024475E"/>
    <w:rsid w:val="0024507A"/>
    <w:rsid w:val="0024627D"/>
    <w:rsid w:val="00252E2E"/>
    <w:rsid w:val="0025504D"/>
    <w:rsid w:val="002554EF"/>
    <w:rsid w:val="00262F9A"/>
    <w:rsid w:val="002702B5"/>
    <w:rsid w:val="00270F99"/>
    <w:rsid w:val="00275481"/>
    <w:rsid w:val="00275BAC"/>
    <w:rsid w:val="0028222B"/>
    <w:rsid w:val="00285AF7"/>
    <w:rsid w:val="0029143D"/>
    <w:rsid w:val="002B207C"/>
    <w:rsid w:val="002B2893"/>
    <w:rsid w:val="002D36B8"/>
    <w:rsid w:val="002D431F"/>
    <w:rsid w:val="002E2DB1"/>
    <w:rsid w:val="002E41E8"/>
    <w:rsid w:val="002E421B"/>
    <w:rsid w:val="002F0B68"/>
    <w:rsid w:val="002F2B60"/>
    <w:rsid w:val="002F300E"/>
    <w:rsid w:val="002F4977"/>
    <w:rsid w:val="0030676C"/>
    <w:rsid w:val="0031721B"/>
    <w:rsid w:val="00320D37"/>
    <w:rsid w:val="00326C63"/>
    <w:rsid w:val="00333174"/>
    <w:rsid w:val="003369FB"/>
    <w:rsid w:val="00341417"/>
    <w:rsid w:val="00343ABA"/>
    <w:rsid w:val="0035493D"/>
    <w:rsid w:val="003553A9"/>
    <w:rsid w:val="00356D02"/>
    <w:rsid w:val="0036685A"/>
    <w:rsid w:val="003706D8"/>
    <w:rsid w:val="0037102B"/>
    <w:rsid w:val="003711B2"/>
    <w:rsid w:val="00375F98"/>
    <w:rsid w:val="00377BBE"/>
    <w:rsid w:val="00381D6A"/>
    <w:rsid w:val="003820E2"/>
    <w:rsid w:val="00391B20"/>
    <w:rsid w:val="003924B7"/>
    <w:rsid w:val="0039742A"/>
    <w:rsid w:val="003A05E9"/>
    <w:rsid w:val="003A3EB9"/>
    <w:rsid w:val="003A46A5"/>
    <w:rsid w:val="003A755A"/>
    <w:rsid w:val="003C50E4"/>
    <w:rsid w:val="003C6ABC"/>
    <w:rsid w:val="003D35C4"/>
    <w:rsid w:val="003D3EA0"/>
    <w:rsid w:val="003D44AF"/>
    <w:rsid w:val="003D4BA0"/>
    <w:rsid w:val="003E0FD6"/>
    <w:rsid w:val="003E1AF4"/>
    <w:rsid w:val="003E2455"/>
    <w:rsid w:val="003E3761"/>
    <w:rsid w:val="003E55DC"/>
    <w:rsid w:val="003E659E"/>
    <w:rsid w:val="003F2479"/>
    <w:rsid w:val="003F657B"/>
    <w:rsid w:val="003F6A4A"/>
    <w:rsid w:val="003F752C"/>
    <w:rsid w:val="003F794D"/>
    <w:rsid w:val="00401FCF"/>
    <w:rsid w:val="004027D4"/>
    <w:rsid w:val="00404A37"/>
    <w:rsid w:val="00410405"/>
    <w:rsid w:val="00412700"/>
    <w:rsid w:val="004140BA"/>
    <w:rsid w:val="004150E5"/>
    <w:rsid w:val="00420C1D"/>
    <w:rsid w:val="00424AF0"/>
    <w:rsid w:val="0042639C"/>
    <w:rsid w:val="00431479"/>
    <w:rsid w:val="004318F3"/>
    <w:rsid w:val="004321DA"/>
    <w:rsid w:val="00433579"/>
    <w:rsid w:val="0044383D"/>
    <w:rsid w:val="004531B5"/>
    <w:rsid w:val="00457A84"/>
    <w:rsid w:val="004627F5"/>
    <w:rsid w:val="00465A8E"/>
    <w:rsid w:val="00470627"/>
    <w:rsid w:val="0047265A"/>
    <w:rsid w:val="0047397E"/>
    <w:rsid w:val="00473B52"/>
    <w:rsid w:val="00476D76"/>
    <w:rsid w:val="004808C1"/>
    <w:rsid w:val="004904E1"/>
    <w:rsid w:val="00490C81"/>
    <w:rsid w:val="00492D24"/>
    <w:rsid w:val="00495580"/>
    <w:rsid w:val="004A1202"/>
    <w:rsid w:val="004A1F56"/>
    <w:rsid w:val="004A501B"/>
    <w:rsid w:val="004B450D"/>
    <w:rsid w:val="004B5F06"/>
    <w:rsid w:val="004C1756"/>
    <w:rsid w:val="004C3EE1"/>
    <w:rsid w:val="004D289D"/>
    <w:rsid w:val="004D3FCF"/>
    <w:rsid w:val="004E0752"/>
    <w:rsid w:val="004E0A98"/>
    <w:rsid w:val="004E1445"/>
    <w:rsid w:val="004E1FDF"/>
    <w:rsid w:val="004E4E98"/>
    <w:rsid w:val="004E5D1E"/>
    <w:rsid w:val="004F2C83"/>
    <w:rsid w:val="00510EC7"/>
    <w:rsid w:val="00512AB3"/>
    <w:rsid w:val="00516EA6"/>
    <w:rsid w:val="00520752"/>
    <w:rsid w:val="00522C62"/>
    <w:rsid w:val="00532EB4"/>
    <w:rsid w:val="005358A4"/>
    <w:rsid w:val="0054042E"/>
    <w:rsid w:val="00545722"/>
    <w:rsid w:val="00545E31"/>
    <w:rsid w:val="00554B8F"/>
    <w:rsid w:val="005557EF"/>
    <w:rsid w:val="005569CC"/>
    <w:rsid w:val="005601A1"/>
    <w:rsid w:val="00564392"/>
    <w:rsid w:val="00565020"/>
    <w:rsid w:val="00566D37"/>
    <w:rsid w:val="00571661"/>
    <w:rsid w:val="00572276"/>
    <w:rsid w:val="00572959"/>
    <w:rsid w:val="00572BC6"/>
    <w:rsid w:val="00576721"/>
    <w:rsid w:val="00587E33"/>
    <w:rsid w:val="005911B8"/>
    <w:rsid w:val="0059603C"/>
    <w:rsid w:val="005A0040"/>
    <w:rsid w:val="005A18A2"/>
    <w:rsid w:val="005A3B2B"/>
    <w:rsid w:val="005B0CE0"/>
    <w:rsid w:val="005B2B17"/>
    <w:rsid w:val="005B49BE"/>
    <w:rsid w:val="005B6271"/>
    <w:rsid w:val="005C0D7E"/>
    <w:rsid w:val="005C1C7F"/>
    <w:rsid w:val="005C2552"/>
    <w:rsid w:val="005C4F37"/>
    <w:rsid w:val="005D695A"/>
    <w:rsid w:val="005F0228"/>
    <w:rsid w:val="005F0D83"/>
    <w:rsid w:val="005F165C"/>
    <w:rsid w:val="005F22C6"/>
    <w:rsid w:val="0060262F"/>
    <w:rsid w:val="00616D15"/>
    <w:rsid w:val="00623790"/>
    <w:rsid w:val="006240AE"/>
    <w:rsid w:val="006327F7"/>
    <w:rsid w:val="006364B0"/>
    <w:rsid w:val="00641039"/>
    <w:rsid w:val="00645236"/>
    <w:rsid w:val="0064527C"/>
    <w:rsid w:val="00652034"/>
    <w:rsid w:val="00661920"/>
    <w:rsid w:val="00664492"/>
    <w:rsid w:val="00672A75"/>
    <w:rsid w:val="00676DA2"/>
    <w:rsid w:val="00680712"/>
    <w:rsid w:val="0069165B"/>
    <w:rsid w:val="00697158"/>
    <w:rsid w:val="00697E82"/>
    <w:rsid w:val="006B484C"/>
    <w:rsid w:val="006B5938"/>
    <w:rsid w:val="006C3936"/>
    <w:rsid w:val="006D6443"/>
    <w:rsid w:val="006D70A9"/>
    <w:rsid w:val="006E0791"/>
    <w:rsid w:val="006E63EF"/>
    <w:rsid w:val="006E6506"/>
    <w:rsid w:val="006E72E1"/>
    <w:rsid w:val="006F3D92"/>
    <w:rsid w:val="006F5867"/>
    <w:rsid w:val="00704DB0"/>
    <w:rsid w:val="00710A97"/>
    <w:rsid w:val="00712AE0"/>
    <w:rsid w:val="00716254"/>
    <w:rsid w:val="0072238E"/>
    <w:rsid w:val="00722C68"/>
    <w:rsid w:val="00726CF0"/>
    <w:rsid w:val="007332CD"/>
    <w:rsid w:val="00736ADF"/>
    <w:rsid w:val="00744308"/>
    <w:rsid w:val="00745BDE"/>
    <w:rsid w:val="00747031"/>
    <w:rsid w:val="00750238"/>
    <w:rsid w:val="007737C1"/>
    <w:rsid w:val="00786F89"/>
    <w:rsid w:val="00791A4C"/>
    <w:rsid w:val="00797DB4"/>
    <w:rsid w:val="007A67B6"/>
    <w:rsid w:val="007B0A19"/>
    <w:rsid w:val="007B2054"/>
    <w:rsid w:val="007B2472"/>
    <w:rsid w:val="007B2B05"/>
    <w:rsid w:val="007B3C63"/>
    <w:rsid w:val="007B4EFD"/>
    <w:rsid w:val="007B6F96"/>
    <w:rsid w:val="007C5049"/>
    <w:rsid w:val="007C7CD3"/>
    <w:rsid w:val="007E27EB"/>
    <w:rsid w:val="007E6006"/>
    <w:rsid w:val="007F1482"/>
    <w:rsid w:val="007F199A"/>
    <w:rsid w:val="00802467"/>
    <w:rsid w:val="00803502"/>
    <w:rsid w:val="00803E86"/>
    <w:rsid w:val="0081187F"/>
    <w:rsid w:val="008133EA"/>
    <w:rsid w:val="00813A21"/>
    <w:rsid w:val="00822DA9"/>
    <w:rsid w:val="008232FC"/>
    <w:rsid w:val="00827208"/>
    <w:rsid w:val="008313ED"/>
    <w:rsid w:val="00844CA9"/>
    <w:rsid w:val="00850231"/>
    <w:rsid w:val="00865F39"/>
    <w:rsid w:val="00872963"/>
    <w:rsid w:val="00874DCC"/>
    <w:rsid w:val="00875F9E"/>
    <w:rsid w:val="00876C21"/>
    <w:rsid w:val="008811DF"/>
    <w:rsid w:val="00884792"/>
    <w:rsid w:val="00885C4F"/>
    <w:rsid w:val="0088642F"/>
    <w:rsid w:val="00891B5F"/>
    <w:rsid w:val="00896436"/>
    <w:rsid w:val="008A1177"/>
    <w:rsid w:val="008A3E44"/>
    <w:rsid w:val="008B25B6"/>
    <w:rsid w:val="008B526D"/>
    <w:rsid w:val="008C0360"/>
    <w:rsid w:val="008C35FD"/>
    <w:rsid w:val="008C3D84"/>
    <w:rsid w:val="008D1519"/>
    <w:rsid w:val="008D3702"/>
    <w:rsid w:val="008E0646"/>
    <w:rsid w:val="008E4394"/>
    <w:rsid w:val="008E4466"/>
    <w:rsid w:val="008F215E"/>
    <w:rsid w:val="008F27F9"/>
    <w:rsid w:val="008F3225"/>
    <w:rsid w:val="008F4B8C"/>
    <w:rsid w:val="008F73AA"/>
    <w:rsid w:val="008F7ACD"/>
    <w:rsid w:val="00900F95"/>
    <w:rsid w:val="009022C9"/>
    <w:rsid w:val="00907B26"/>
    <w:rsid w:val="00924745"/>
    <w:rsid w:val="0092486E"/>
    <w:rsid w:val="009271A6"/>
    <w:rsid w:val="0093139E"/>
    <w:rsid w:val="00933E1D"/>
    <w:rsid w:val="0093409E"/>
    <w:rsid w:val="009362AC"/>
    <w:rsid w:val="00937AAB"/>
    <w:rsid w:val="009409EC"/>
    <w:rsid w:val="00942998"/>
    <w:rsid w:val="00943899"/>
    <w:rsid w:val="0094545C"/>
    <w:rsid w:val="0094684A"/>
    <w:rsid w:val="0095052D"/>
    <w:rsid w:val="009507EB"/>
    <w:rsid w:val="00956FD6"/>
    <w:rsid w:val="009574C1"/>
    <w:rsid w:val="0096666F"/>
    <w:rsid w:val="00966D3A"/>
    <w:rsid w:val="00966D67"/>
    <w:rsid w:val="00966E30"/>
    <w:rsid w:val="00970BDB"/>
    <w:rsid w:val="0097603F"/>
    <w:rsid w:val="00977754"/>
    <w:rsid w:val="009817DF"/>
    <w:rsid w:val="00985B9B"/>
    <w:rsid w:val="0098644E"/>
    <w:rsid w:val="00997F19"/>
    <w:rsid w:val="009A0C98"/>
    <w:rsid w:val="009B2CE7"/>
    <w:rsid w:val="009B4EFB"/>
    <w:rsid w:val="009C00C3"/>
    <w:rsid w:val="009C34A9"/>
    <w:rsid w:val="009C544E"/>
    <w:rsid w:val="009C5AEB"/>
    <w:rsid w:val="009C65CE"/>
    <w:rsid w:val="009D0299"/>
    <w:rsid w:val="009D072F"/>
    <w:rsid w:val="009D67DE"/>
    <w:rsid w:val="009D6DD2"/>
    <w:rsid w:val="009D716A"/>
    <w:rsid w:val="009E2E7D"/>
    <w:rsid w:val="009E5868"/>
    <w:rsid w:val="009E5B03"/>
    <w:rsid w:val="009E696B"/>
    <w:rsid w:val="009E7F78"/>
    <w:rsid w:val="009F040D"/>
    <w:rsid w:val="009F0EDD"/>
    <w:rsid w:val="009F134A"/>
    <w:rsid w:val="00A03A62"/>
    <w:rsid w:val="00A0729D"/>
    <w:rsid w:val="00A0771C"/>
    <w:rsid w:val="00A25062"/>
    <w:rsid w:val="00A2595F"/>
    <w:rsid w:val="00A260B7"/>
    <w:rsid w:val="00A262DA"/>
    <w:rsid w:val="00A338FD"/>
    <w:rsid w:val="00A34927"/>
    <w:rsid w:val="00A438C3"/>
    <w:rsid w:val="00A52739"/>
    <w:rsid w:val="00A540C0"/>
    <w:rsid w:val="00A55264"/>
    <w:rsid w:val="00A562AA"/>
    <w:rsid w:val="00A619E3"/>
    <w:rsid w:val="00A627F0"/>
    <w:rsid w:val="00A65D1A"/>
    <w:rsid w:val="00A662D0"/>
    <w:rsid w:val="00A6764E"/>
    <w:rsid w:val="00A7568F"/>
    <w:rsid w:val="00A8075D"/>
    <w:rsid w:val="00A855DD"/>
    <w:rsid w:val="00A86E07"/>
    <w:rsid w:val="00A9358E"/>
    <w:rsid w:val="00A945EF"/>
    <w:rsid w:val="00A9700C"/>
    <w:rsid w:val="00AA1928"/>
    <w:rsid w:val="00AA342F"/>
    <w:rsid w:val="00AA60D7"/>
    <w:rsid w:val="00AA6377"/>
    <w:rsid w:val="00AB504D"/>
    <w:rsid w:val="00AB66C1"/>
    <w:rsid w:val="00AB7972"/>
    <w:rsid w:val="00AC7643"/>
    <w:rsid w:val="00AD614C"/>
    <w:rsid w:val="00AE1412"/>
    <w:rsid w:val="00AE1563"/>
    <w:rsid w:val="00AE4D74"/>
    <w:rsid w:val="00AE7069"/>
    <w:rsid w:val="00AE7B72"/>
    <w:rsid w:val="00AF1A77"/>
    <w:rsid w:val="00B05686"/>
    <w:rsid w:val="00B0784F"/>
    <w:rsid w:val="00B102A1"/>
    <w:rsid w:val="00B161CD"/>
    <w:rsid w:val="00B17153"/>
    <w:rsid w:val="00B22C9D"/>
    <w:rsid w:val="00B328D8"/>
    <w:rsid w:val="00B337B9"/>
    <w:rsid w:val="00B40A7F"/>
    <w:rsid w:val="00B44160"/>
    <w:rsid w:val="00B44997"/>
    <w:rsid w:val="00B50B06"/>
    <w:rsid w:val="00B66751"/>
    <w:rsid w:val="00B70782"/>
    <w:rsid w:val="00B74E82"/>
    <w:rsid w:val="00B75146"/>
    <w:rsid w:val="00B8536F"/>
    <w:rsid w:val="00B92114"/>
    <w:rsid w:val="00BA311A"/>
    <w:rsid w:val="00BA4425"/>
    <w:rsid w:val="00BA632E"/>
    <w:rsid w:val="00BA7893"/>
    <w:rsid w:val="00BB21F4"/>
    <w:rsid w:val="00BC4423"/>
    <w:rsid w:val="00BD0829"/>
    <w:rsid w:val="00BD523A"/>
    <w:rsid w:val="00BD59E5"/>
    <w:rsid w:val="00BD5E5E"/>
    <w:rsid w:val="00BD69DF"/>
    <w:rsid w:val="00BD72D7"/>
    <w:rsid w:val="00BE0F89"/>
    <w:rsid w:val="00BE52D5"/>
    <w:rsid w:val="00BE6EB2"/>
    <w:rsid w:val="00BF1CE1"/>
    <w:rsid w:val="00BF5AEF"/>
    <w:rsid w:val="00BF5D9C"/>
    <w:rsid w:val="00BF6AF1"/>
    <w:rsid w:val="00C02A72"/>
    <w:rsid w:val="00C034FC"/>
    <w:rsid w:val="00C039FE"/>
    <w:rsid w:val="00C12C6D"/>
    <w:rsid w:val="00C15CB4"/>
    <w:rsid w:val="00C17ADA"/>
    <w:rsid w:val="00C25EE5"/>
    <w:rsid w:val="00C26F2E"/>
    <w:rsid w:val="00C305E0"/>
    <w:rsid w:val="00C30AC3"/>
    <w:rsid w:val="00C42774"/>
    <w:rsid w:val="00C503C2"/>
    <w:rsid w:val="00C51433"/>
    <w:rsid w:val="00C56F16"/>
    <w:rsid w:val="00C64988"/>
    <w:rsid w:val="00C66B77"/>
    <w:rsid w:val="00C71AB8"/>
    <w:rsid w:val="00C7580D"/>
    <w:rsid w:val="00C75CA0"/>
    <w:rsid w:val="00C762DE"/>
    <w:rsid w:val="00C80B1B"/>
    <w:rsid w:val="00C8273F"/>
    <w:rsid w:val="00C84033"/>
    <w:rsid w:val="00C865DB"/>
    <w:rsid w:val="00C94BFC"/>
    <w:rsid w:val="00C94FA3"/>
    <w:rsid w:val="00C96121"/>
    <w:rsid w:val="00C97A0C"/>
    <w:rsid w:val="00CA03D1"/>
    <w:rsid w:val="00CA234D"/>
    <w:rsid w:val="00CB345F"/>
    <w:rsid w:val="00CB776D"/>
    <w:rsid w:val="00CC1C10"/>
    <w:rsid w:val="00CC4A71"/>
    <w:rsid w:val="00CC6E57"/>
    <w:rsid w:val="00CC76E8"/>
    <w:rsid w:val="00CC7F15"/>
    <w:rsid w:val="00CD2B30"/>
    <w:rsid w:val="00CD4AD9"/>
    <w:rsid w:val="00CD6D85"/>
    <w:rsid w:val="00CD7C20"/>
    <w:rsid w:val="00CE0854"/>
    <w:rsid w:val="00CE2D17"/>
    <w:rsid w:val="00CE357A"/>
    <w:rsid w:val="00CE4E47"/>
    <w:rsid w:val="00CE6C6C"/>
    <w:rsid w:val="00CF5DC0"/>
    <w:rsid w:val="00D00470"/>
    <w:rsid w:val="00D0154F"/>
    <w:rsid w:val="00D0198B"/>
    <w:rsid w:val="00D02C0F"/>
    <w:rsid w:val="00D06603"/>
    <w:rsid w:val="00D1750D"/>
    <w:rsid w:val="00D25117"/>
    <w:rsid w:val="00D259CE"/>
    <w:rsid w:val="00D26224"/>
    <w:rsid w:val="00D26627"/>
    <w:rsid w:val="00D32A2D"/>
    <w:rsid w:val="00D41A12"/>
    <w:rsid w:val="00D54F9D"/>
    <w:rsid w:val="00D61BB3"/>
    <w:rsid w:val="00D623AC"/>
    <w:rsid w:val="00D631C2"/>
    <w:rsid w:val="00D6751E"/>
    <w:rsid w:val="00D67F32"/>
    <w:rsid w:val="00D70F88"/>
    <w:rsid w:val="00D75029"/>
    <w:rsid w:val="00D76A8B"/>
    <w:rsid w:val="00D776C6"/>
    <w:rsid w:val="00D776F4"/>
    <w:rsid w:val="00D77F87"/>
    <w:rsid w:val="00D87056"/>
    <w:rsid w:val="00D90D02"/>
    <w:rsid w:val="00D94C98"/>
    <w:rsid w:val="00D96038"/>
    <w:rsid w:val="00DA02A9"/>
    <w:rsid w:val="00DA1F8C"/>
    <w:rsid w:val="00DA224C"/>
    <w:rsid w:val="00DA6792"/>
    <w:rsid w:val="00DB2447"/>
    <w:rsid w:val="00DB3E0A"/>
    <w:rsid w:val="00DB751F"/>
    <w:rsid w:val="00DD097D"/>
    <w:rsid w:val="00DF20C7"/>
    <w:rsid w:val="00DF2184"/>
    <w:rsid w:val="00DF2A92"/>
    <w:rsid w:val="00DF493C"/>
    <w:rsid w:val="00DF6DB8"/>
    <w:rsid w:val="00DF7BDC"/>
    <w:rsid w:val="00E0234B"/>
    <w:rsid w:val="00E07309"/>
    <w:rsid w:val="00E16DC3"/>
    <w:rsid w:val="00E36116"/>
    <w:rsid w:val="00E41721"/>
    <w:rsid w:val="00E4294C"/>
    <w:rsid w:val="00E47A13"/>
    <w:rsid w:val="00E513F9"/>
    <w:rsid w:val="00E57088"/>
    <w:rsid w:val="00E669C9"/>
    <w:rsid w:val="00E67D59"/>
    <w:rsid w:val="00E72ABD"/>
    <w:rsid w:val="00E8024E"/>
    <w:rsid w:val="00EA010E"/>
    <w:rsid w:val="00EA147F"/>
    <w:rsid w:val="00EA1E71"/>
    <w:rsid w:val="00EA2597"/>
    <w:rsid w:val="00EB29EC"/>
    <w:rsid w:val="00EB594E"/>
    <w:rsid w:val="00EB608A"/>
    <w:rsid w:val="00EC03AF"/>
    <w:rsid w:val="00EC2DDF"/>
    <w:rsid w:val="00ED1C04"/>
    <w:rsid w:val="00ED1C67"/>
    <w:rsid w:val="00EE3243"/>
    <w:rsid w:val="00EE33A7"/>
    <w:rsid w:val="00EE3FE2"/>
    <w:rsid w:val="00EE61CE"/>
    <w:rsid w:val="00EF2ED0"/>
    <w:rsid w:val="00EF7CFC"/>
    <w:rsid w:val="00F01EB5"/>
    <w:rsid w:val="00F10F51"/>
    <w:rsid w:val="00F1192E"/>
    <w:rsid w:val="00F1220E"/>
    <w:rsid w:val="00F12611"/>
    <w:rsid w:val="00F1357A"/>
    <w:rsid w:val="00F16D32"/>
    <w:rsid w:val="00F2316B"/>
    <w:rsid w:val="00F30A30"/>
    <w:rsid w:val="00F44130"/>
    <w:rsid w:val="00F527FF"/>
    <w:rsid w:val="00F75AE9"/>
    <w:rsid w:val="00F7636C"/>
    <w:rsid w:val="00F80AE5"/>
    <w:rsid w:val="00F82642"/>
    <w:rsid w:val="00F96B1C"/>
    <w:rsid w:val="00FA043E"/>
    <w:rsid w:val="00FA0C5C"/>
    <w:rsid w:val="00FA2512"/>
    <w:rsid w:val="00FA5513"/>
    <w:rsid w:val="00FA74D8"/>
    <w:rsid w:val="00FA7F26"/>
    <w:rsid w:val="00FB1C37"/>
    <w:rsid w:val="00FC00E0"/>
    <w:rsid w:val="00FC4DB7"/>
    <w:rsid w:val="00FC5D65"/>
    <w:rsid w:val="00FC6BAA"/>
    <w:rsid w:val="00FC7527"/>
    <w:rsid w:val="00FF3C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9F32F04"/>
  <w15:docId w15:val="{E5CD87A4-89A1-480E-9FA7-086EEB9525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7A13"/>
    <w:pPr>
      <w:tabs>
        <w:tab w:val="center" w:pos="4320"/>
        <w:tab w:val="right" w:pos="8640"/>
      </w:tabs>
    </w:pPr>
  </w:style>
  <w:style w:type="character" w:customStyle="1" w:styleId="HeaderChar">
    <w:name w:val="Header Char"/>
    <w:basedOn w:val="DefaultParagraphFont"/>
    <w:link w:val="Header"/>
    <w:uiPriority w:val="99"/>
    <w:rsid w:val="00E47A13"/>
  </w:style>
  <w:style w:type="paragraph" w:styleId="Footer">
    <w:name w:val="footer"/>
    <w:basedOn w:val="Normal"/>
    <w:link w:val="FooterChar"/>
    <w:uiPriority w:val="99"/>
    <w:unhideWhenUsed/>
    <w:rsid w:val="00E47A13"/>
    <w:pPr>
      <w:tabs>
        <w:tab w:val="center" w:pos="4320"/>
        <w:tab w:val="right" w:pos="8640"/>
      </w:tabs>
    </w:pPr>
  </w:style>
  <w:style w:type="character" w:customStyle="1" w:styleId="FooterChar">
    <w:name w:val="Footer Char"/>
    <w:basedOn w:val="DefaultParagraphFont"/>
    <w:link w:val="Footer"/>
    <w:uiPriority w:val="99"/>
    <w:rsid w:val="00E47A13"/>
  </w:style>
  <w:style w:type="paragraph" w:styleId="BalloonText">
    <w:name w:val="Balloon Text"/>
    <w:basedOn w:val="Normal"/>
    <w:link w:val="BalloonTextChar"/>
    <w:uiPriority w:val="99"/>
    <w:semiHidden/>
    <w:unhideWhenUsed/>
    <w:rsid w:val="00E47A1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7A13"/>
    <w:rPr>
      <w:rFonts w:ascii="Lucida Grande" w:hAnsi="Lucida Grande" w:cs="Lucida Grande"/>
      <w:sz w:val="18"/>
      <w:szCs w:val="18"/>
    </w:rPr>
  </w:style>
  <w:style w:type="character" w:styleId="Hyperlink">
    <w:name w:val="Hyperlink"/>
    <w:basedOn w:val="DefaultParagraphFont"/>
    <w:uiPriority w:val="99"/>
    <w:unhideWhenUsed/>
    <w:rsid w:val="0093409E"/>
    <w:rPr>
      <w:color w:val="0000FF" w:themeColor="hyperlink"/>
      <w:u w:val="single"/>
    </w:rPr>
  </w:style>
  <w:style w:type="paragraph" w:styleId="ListParagraph">
    <w:name w:val="List Paragraph"/>
    <w:basedOn w:val="Normal"/>
    <w:uiPriority w:val="34"/>
    <w:qFormat/>
    <w:rsid w:val="00B92114"/>
    <w:pPr>
      <w:ind w:left="720"/>
      <w:contextualSpacing/>
    </w:pPr>
  </w:style>
  <w:style w:type="table" w:styleId="TableGrid">
    <w:name w:val="Table Grid"/>
    <w:basedOn w:val="TableNormal"/>
    <w:uiPriority w:val="59"/>
    <w:rsid w:val="006F58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A540C0"/>
  </w:style>
  <w:style w:type="character" w:styleId="CommentReference">
    <w:name w:val="annotation reference"/>
    <w:basedOn w:val="DefaultParagraphFont"/>
    <w:uiPriority w:val="99"/>
    <w:semiHidden/>
    <w:unhideWhenUsed/>
    <w:rsid w:val="00175F3F"/>
    <w:rPr>
      <w:sz w:val="18"/>
      <w:szCs w:val="18"/>
    </w:rPr>
  </w:style>
  <w:style w:type="paragraph" w:styleId="CommentText">
    <w:name w:val="annotation text"/>
    <w:basedOn w:val="Normal"/>
    <w:link w:val="CommentTextChar"/>
    <w:uiPriority w:val="99"/>
    <w:semiHidden/>
    <w:unhideWhenUsed/>
    <w:rsid w:val="00175F3F"/>
  </w:style>
  <w:style w:type="character" w:customStyle="1" w:styleId="CommentTextChar">
    <w:name w:val="Comment Text Char"/>
    <w:basedOn w:val="DefaultParagraphFont"/>
    <w:link w:val="CommentText"/>
    <w:uiPriority w:val="99"/>
    <w:semiHidden/>
    <w:rsid w:val="00175F3F"/>
  </w:style>
  <w:style w:type="paragraph" w:styleId="CommentSubject">
    <w:name w:val="annotation subject"/>
    <w:basedOn w:val="CommentText"/>
    <w:next w:val="CommentText"/>
    <w:link w:val="CommentSubjectChar"/>
    <w:uiPriority w:val="99"/>
    <w:semiHidden/>
    <w:unhideWhenUsed/>
    <w:rsid w:val="00175F3F"/>
    <w:rPr>
      <w:b/>
      <w:bCs/>
      <w:sz w:val="20"/>
      <w:szCs w:val="20"/>
    </w:rPr>
  </w:style>
  <w:style w:type="character" w:customStyle="1" w:styleId="CommentSubjectChar">
    <w:name w:val="Comment Subject Char"/>
    <w:basedOn w:val="CommentTextChar"/>
    <w:link w:val="CommentSubject"/>
    <w:uiPriority w:val="99"/>
    <w:semiHidden/>
    <w:rsid w:val="00175F3F"/>
    <w:rPr>
      <w:b/>
      <w:bCs/>
      <w:sz w:val="20"/>
      <w:szCs w:val="20"/>
    </w:rPr>
  </w:style>
  <w:style w:type="paragraph" w:styleId="Revision">
    <w:name w:val="Revision"/>
    <w:hidden/>
    <w:uiPriority w:val="99"/>
    <w:semiHidden/>
    <w:rsid w:val="00997F19"/>
  </w:style>
  <w:style w:type="character" w:styleId="PlaceholderText">
    <w:name w:val="Placeholder Text"/>
    <w:basedOn w:val="DefaultParagraphFont"/>
    <w:uiPriority w:val="99"/>
    <w:semiHidden/>
    <w:rsid w:val="005B0CE0"/>
    <w:rPr>
      <w:color w:val="808080"/>
    </w:rPr>
  </w:style>
  <w:style w:type="paragraph" w:customStyle="1" w:styleId="form">
    <w:name w:val="form"/>
    <w:basedOn w:val="Normal"/>
    <w:link w:val="formChar"/>
    <w:rsid w:val="00356D02"/>
    <w:rPr>
      <w:rFonts w:ascii="Calibri" w:hAnsi="Calibri"/>
      <w:b/>
      <w:sz w:val="22"/>
      <w:szCs w:val="22"/>
    </w:rPr>
  </w:style>
  <w:style w:type="table" w:customStyle="1" w:styleId="TableGrid1">
    <w:name w:val="Table Grid1"/>
    <w:basedOn w:val="TableNormal"/>
    <w:next w:val="TableGrid"/>
    <w:uiPriority w:val="59"/>
    <w:rsid w:val="00375F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rmChar">
    <w:name w:val="form Char"/>
    <w:basedOn w:val="DefaultParagraphFont"/>
    <w:link w:val="form"/>
    <w:rsid w:val="00356D02"/>
    <w:rPr>
      <w:rFonts w:ascii="Calibri" w:hAnsi="Calibri"/>
      <w:b/>
      <w:sz w:val="22"/>
      <w:szCs w:val="22"/>
    </w:rPr>
  </w:style>
  <w:style w:type="table" w:customStyle="1" w:styleId="TableGrid2">
    <w:name w:val="Table Grid2"/>
    <w:basedOn w:val="TableNormal"/>
    <w:next w:val="TableGrid"/>
    <w:uiPriority w:val="59"/>
    <w:rsid w:val="00BD52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D69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83375">
      <w:bodyDiv w:val="1"/>
      <w:marLeft w:val="0"/>
      <w:marRight w:val="0"/>
      <w:marTop w:val="0"/>
      <w:marBottom w:val="0"/>
      <w:divBdr>
        <w:top w:val="none" w:sz="0" w:space="0" w:color="auto"/>
        <w:left w:val="none" w:sz="0" w:space="0" w:color="auto"/>
        <w:bottom w:val="none" w:sz="0" w:space="0" w:color="auto"/>
        <w:right w:val="none" w:sz="0" w:space="0" w:color="auto"/>
      </w:divBdr>
    </w:div>
    <w:div w:id="127207971">
      <w:bodyDiv w:val="1"/>
      <w:marLeft w:val="0"/>
      <w:marRight w:val="0"/>
      <w:marTop w:val="0"/>
      <w:marBottom w:val="0"/>
      <w:divBdr>
        <w:top w:val="none" w:sz="0" w:space="0" w:color="auto"/>
        <w:left w:val="none" w:sz="0" w:space="0" w:color="auto"/>
        <w:bottom w:val="none" w:sz="0" w:space="0" w:color="auto"/>
        <w:right w:val="none" w:sz="0" w:space="0" w:color="auto"/>
      </w:divBdr>
    </w:div>
    <w:div w:id="244539650">
      <w:bodyDiv w:val="1"/>
      <w:marLeft w:val="0"/>
      <w:marRight w:val="0"/>
      <w:marTop w:val="0"/>
      <w:marBottom w:val="0"/>
      <w:divBdr>
        <w:top w:val="none" w:sz="0" w:space="0" w:color="auto"/>
        <w:left w:val="none" w:sz="0" w:space="0" w:color="auto"/>
        <w:bottom w:val="none" w:sz="0" w:space="0" w:color="auto"/>
        <w:right w:val="none" w:sz="0" w:space="0" w:color="auto"/>
      </w:divBdr>
    </w:div>
    <w:div w:id="594284157">
      <w:bodyDiv w:val="1"/>
      <w:marLeft w:val="0"/>
      <w:marRight w:val="0"/>
      <w:marTop w:val="0"/>
      <w:marBottom w:val="0"/>
      <w:divBdr>
        <w:top w:val="none" w:sz="0" w:space="0" w:color="auto"/>
        <w:left w:val="none" w:sz="0" w:space="0" w:color="auto"/>
        <w:bottom w:val="none" w:sz="0" w:space="0" w:color="auto"/>
        <w:right w:val="none" w:sz="0" w:space="0" w:color="auto"/>
      </w:divBdr>
    </w:div>
    <w:div w:id="608053313">
      <w:bodyDiv w:val="1"/>
      <w:marLeft w:val="0"/>
      <w:marRight w:val="0"/>
      <w:marTop w:val="0"/>
      <w:marBottom w:val="0"/>
      <w:divBdr>
        <w:top w:val="none" w:sz="0" w:space="0" w:color="auto"/>
        <w:left w:val="none" w:sz="0" w:space="0" w:color="auto"/>
        <w:bottom w:val="none" w:sz="0" w:space="0" w:color="auto"/>
        <w:right w:val="none" w:sz="0" w:space="0" w:color="auto"/>
      </w:divBdr>
    </w:div>
    <w:div w:id="684012877">
      <w:bodyDiv w:val="1"/>
      <w:marLeft w:val="0"/>
      <w:marRight w:val="0"/>
      <w:marTop w:val="0"/>
      <w:marBottom w:val="0"/>
      <w:divBdr>
        <w:top w:val="none" w:sz="0" w:space="0" w:color="auto"/>
        <w:left w:val="none" w:sz="0" w:space="0" w:color="auto"/>
        <w:bottom w:val="none" w:sz="0" w:space="0" w:color="auto"/>
        <w:right w:val="none" w:sz="0" w:space="0" w:color="auto"/>
      </w:divBdr>
    </w:div>
    <w:div w:id="833187394">
      <w:bodyDiv w:val="1"/>
      <w:marLeft w:val="0"/>
      <w:marRight w:val="0"/>
      <w:marTop w:val="0"/>
      <w:marBottom w:val="0"/>
      <w:divBdr>
        <w:top w:val="none" w:sz="0" w:space="0" w:color="auto"/>
        <w:left w:val="none" w:sz="0" w:space="0" w:color="auto"/>
        <w:bottom w:val="none" w:sz="0" w:space="0" w:color="auto"/>
        <w:right w:val="none" w:sz="0" w:space="0" w:color="auto"/>
      </w:divBdr>
    </w:div>
    <w:div w:id="948699549">
      <w:bodyDiv w:val="1"/>
      <w:marLeft w:val="0"/>
      <w:marRight w:val="0"/>
      <w:marTop w:val="0"/>
      <w:marBottom w:val="0"/>
      <w:divBdr>
        <w:top w:val="none" w:sz="0" w:space="0" w:color="auto"/>
        <w:left w:val="none" w:sz="0" w:space="0" w:color="auto"/>
        <w:bottom w:val="none" w:sz="0" w:space="0" w:color="auto"/>
        <w:right w:val="none" w:sz="0" w:space="0" w:color="auto"/>
      </w:divBdr>
    </w:div>
    <w:div w:id="1159274997">
      <w:bodyDiv w:val="1"/>
      <w:marLeft w:val="0"/>
      <w:marRight w:val="0"/>
      <w:marTop w:val="0"/>
      <w:marBottom w:val="0"/>
      <w:divBdr>
        <w:top w:val="none" w:sz="0" w:space="0" w:color="auto"/>
        <w:left w:val="none" w:sz="0" w:space="0" w:color="auto"/>
        <w:bottom w:val="none" w:sz="0" w:space="0" w:color="auto"/>
        <w:right w:val="none" w:sz="0" w:space="0" w:color="auto"/>
      </w:divBdr>
    </w:div>
    <w:div w:id="1240407379">
      <w:bodyDiv w:val="1"/>
      <w:marLeft w:val="0"/>
      <w:marRight w:val="0"/>
      <w:marTop w:val="0"/>
      <w:marBottom w:val="0"/>
      <w:divBdr>
        <w:top w:val="none" w:sz="0" w:space="0" w:color="auto"/>
        <w:left w:val="none" w:sz="0" w:space="0" w:color="auto"/>
        <w:bottom w:val="none" w:sz="0" w:space="0" w:color="auto"/>
        <w:right w:val="none" w:sz="0" w:space="0" w:color="auto"/>
      </w:divBdr>
    </w:div>
    <w:div w:id="1290283754">
      <w:bodyDiv w:val="1"/>
      <w:marLeft w:val="0"/>
      <w:marRight w:val="0"/>
      <w:marTop w:val="0"/>
      <w:marBottom w:val="0"/>
      <w:divBdr>
        <w:top w:val="none" w:sz="0" w:space="0" w:color="auto"/>
        <w:left w:val="none" w:sz="0" w:space="0" w:color="auto"/>
        <w:bottom w:val="none" w:sz="0" w:space="0" w:color="auto"/>
        <w:right w:val="none" w:sz="0" w:space="0" w:color="auto"/>
      </w:divBdr>
    </w:div>
    <w:div w:id="1317223461">
      <w:bodyDiv w:val="1"/>
      <w:marLeft w:val="0"/>
      <w:marRight w:val="0"/>
      <w:marTop w:val="0"/>
      <w:marBottom w:val="0"/>
      <w:divBdr>
        <w:top w:val="none" w:sz="0" w:space="0" w:color="auto"/>
        <w:left w:val="none" w:sz="0" w:space="0" w:color="auto"/>
        <w:bottom w:val="none" w:sz="0" w:space="0" w:color="auto"/>
        <w:right w:val="none" w:sz="0" w:space="0" w:color="auto"/>
      </w:divBdr>
    </w:div>
    <w:div w:id="1338771128">
      <w:bodyDiv w:val="1"/>
      <w:marLeft w:val="0"/>
      <w:marRight w:val="0"/>
      <w:marTop w:val="0"/>
      <w:marBottom w:val="0"/>
      <w:divBdr>
        <w:top w:val="none" w:sz="0" w:space="0" w:color="auto"/>
        <w:left w:val="none" w:sz="0" w:space="0" w:color="auto"/>
        <w:bottom w:val="none" w:sz="0" w:space="0" w:color="auto"/>
        <w:right w:val="none" w:sz="0" w:space="0" w:color="auto"/>
      </w:divBdr>
    </w:div>
    <w:div w:id="1436243961">
      <w:bodyDiv w:val="1"/>
      <w:marLeft w:val="0"/>
      <w:marRight w:val="0"/>
      <w:marTop w:val="0"/>
      <w:marBottom w:val="0"/>
      <w:divBdr>
        <w:top w:val="none" w:sz="0" w:space="0" w:color="auto"/>
        <w:left w:val="none" w:sz="0" w:space="0" w:color="auto"/>
        <w:bottom w:val="none" w:sz="0" w:space="0" w:color="auto"/>
        <w:right w:val="none" w:sz="0" w:space="0" w:color="auto"/>
      </w:divBdr>
    </w:div>
    <w:div w:id="1454012273">
      <w:bodyDiv w:val="1"/>
      <w:marLeft w:val="0"/>
      <w:marRight w:val="0"/>
      <w:marTop w:val="0"/>
      <w:marBottom w:val="0"/>
      <w:divBdr>
        <w:top w:val="none" w:sz="0" w:space="0" w:color="auto"/>
        <w:left w:val="none" w:sz="0" w:space="0" w:color="auto"/>
        <w:bottom w:val="none" w:sz="0" w:space="0" w:color="auto"/>
        <w:right w:val="none" w:sz="0" w:space="0" w:color="auto"/>
      </w:divBdr>
    </w:div>
    <w:div w:id="1573616752">
      <w:bodyDiv w:val="1"/>
      <w:marLeft w:val="0"/>
      <w:marRight w:val="0"/>
      <w:marTop w:val="0"/>
      <w:marBottom w:val="0"/>
      <w:divBdr>
        <w:top w:val="none" w:sz="0" w:space="0" w:color="auto"/>
        <w:left w:val="none" w:sz="0" w:space="0" w:color="auto"/>
        <w:bottom w:val="none" w:sz="0" w:space="0" w:color="auto"/>
        <w:right w:val="none" w:sz="0" w:space="0" w:color="auto"/>
      </w:divBdr>
    </w:div>
    <w:div w:id="1777559193">
      <w:bodyDiv w:val="1"/>
      <w:marLeft w:val="0"/>
      <w:marRight w:val="0"/>
      <w:marTop w:val="0"/>
      <w:marBottom w:val="0"/>
      <w:divBdr>
        <w:top w:val="none" w:sz="0" w:space="0" w:color="auto"/>
        <w:left w:val="none" w:sz="0" w:space="0" w:color="auto"/>
        <w:bottom w:val="none" w:sz="0" w:space="0" w:color="auto"/>
        <w:right w:val="none" w:sz="0" w:space="0" w:color="auto"/>
      </w:divBdr>
    </w:div>
    <w:div w:id="2045329641">
      <w:bodyDiv w:val="1"/>
      <w:marLeft w:val="0"/>
      <w:marRight w:val="0"/>
      <w:marTop w:val="0"/>
      <w:marBottom w:val="0"/>
      <w:divBdr>
        <w:top w:val="none" w:sz="0" w:space="0" w:color="auto"/>
        <w:left w:val="none" w:sz="0" w:space="0" w:color="auto"/>
        <w:bottom w:val="none" w:sz="0" w:space="0" w:color="auto"/>
        <w:right w:val="none" w:sz="0" w:space="0" w:color="auto"/>
      </w:divBdr>
    </w:div>
    <w:div w:id="210777391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glossaryDocument" Target="glossary/document.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jenniferportz/Downloads/Info%20Sheet%20-%20DISC%20Standardized%20Data%20Elements_v2018.08.docx"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DF7936F63C34B80A18B45E276D5596C"/>
        <w:category>
          <w:name w:val="General"/>
          <w:gallery w:val="placeholder"/>
        </w:category>
        <w:types>
          <w:type w:val="bbPlcHdr"/>
        </w:types>
        <w:behaviors>
          <w:behavior w:val="content"/>
        </w:behaviors>
        <w:guid w:val="{FDC550AA-3F32-490A-A479-F6FAE931C84C}"/>
      </w:docPartPr>
      <w:docPartBody>
        <w:p w:rsidR="00AD5F4D" w:rsidRDefault="009C18E9" w:rsidP="009C18E9">
          <w:pPr>
            <w:pStyle w:val="8DF7936F63C34B80A18B45E276D5596C8"/>
          </w:pPr>
          <w:r w:rsidRPr="006C43F6">
            <w:rPr>
              <w:rStyle w:val="PlaceholderText"/>
            </w:rPr>
            <w:t>Click here to enter text.</w:t>
          </w:r>
        </w:p>
      </w:docPartBody>
    </w:docPart>
    <w:docPart>
      <w:docPartPr>
        <w:name w:val="BD70E8DB8D96405E8A3EF51C85038CD5"/>
        <w:category>
          <w:name w:val="General"/>
          <w:gallery w:val="placeholder"/>
        </w:category>
        <w:types>
          <w:type w:val="bbPlcHdr"/>
        </w:types>
        <w:behaviors>
          <w:behavior w:val="content"/>
        </w:behaviors>
        <w:guid w:val="{012C3E0A-A8A5-4A68-A151-FFB53AFD2356}"/>
      </w:docPartPr>
      <w:docPartBody>
        <w:p w:rsidR="00FF4C8C" w:rsidRDefault="009C18E9" w:rsidP="009C18E9">
          <w:pPr>
            <w:pStyle w:val="BD70E8DB8D96405E8A3EF51C85038CD52"/>
          </w:pPr>
          <w:r w:rsidRPr="006C43F6">
            <w:rPr>
              <w:rStyle w:val="PlaceholderText"/>
            </w:rPr>
            <w:t>Click here to enter text.</w:t>
          </w:r>
        </w:p>
      </w:docPartBody>
    </w:docPart>
    <w:docPart>
      <w:docPartPr>
        <w:name w:val="A7425C1081B1456BA03132E0FB17BA64"/>
        <w:category>
          <w:name w:val="General"/>
          <w:gallery w:val="placeholder"/>
        </w:category>
        <w:types>
          <w:type w:val="bbPlcHdr"/>
        </w:types>
        <w:behaviors>
          <w:behavior w:val="content"/>
        </w:behaviors>
        <w:guid w:val="{F056BF14-8093-4B3C-BD1A-12EB7C0B7EF0}"/>
      </w:docPartPr>
      <w:docPartBody>
        <w:p w:rsidR="00FF4C8C" w:rsidRDefault="009C18E9" w:rsidP="009C18E9">
          <w:pPr>
            <w:pStyle w:val="A7425C1081B1456BA03132E0FB17BA642"/>
          </w:pPr>
          <w:r w:rsidRPr="006C43F6">
            <w:rPr>
              <w:rStyle w:val="PlaceholderText"/>
            </w:rPr>
            <w:t>Click here to enter text.</w:t>
          </w:r>
        </w:p>
      </w:docPartBody>
    </w:docPart>
    <w:docPart>
      <w:docPartPr>
        <w:name w:val="5C7714E6DC244D9999FA21B3BD8FB54B"/>
        <w:category>
          <w:name w:val="General"/>
          <w:gallery w:val="placeholder"/>
        </w:category>
        <w:types>
          <w:type w:val="bbPlcHdr"/>
        </w:types>
        <w:behaviors>
          <w:behavior w:val="content"/>
        </w:behaviors>
        <w:guid w:val="{AEA6E3FC-A5C5-432D-8C3B-E086D67E906A}"/>
      </w:docPartPr>
      <w:docPartBody>
        <w:p w:rsidR="00FF4C8C" w:rsidRDefault="009C18E9" w:rsidP="009C18E9">
          <w:pPr>
            <w:pStyle w:val="5C7714E6DC244D9999FA21B3BD8FB54B2"/>
          </w:pPr>
          <w:r w:rsidRPr="006C43F6">
            <w:rPr>
              <w:rStyle w:val="PlaceholderText"/>
            </w:rPr>
            <w:t>Click here to enter text.</w:t>
          </w:r>
        </w:p>
      </w:docPartBody>
    </w:docPart>
    <w:docPart>
      <w:docPartPr>
        <w:name w:val="9BB0069A70A74A5AACF4812D3C4C2D32"/>
        <w:category>
          <w:name w:val="General"/>
          <w:gallery w:val="placeholder"/>
        </w:category>
        <w:types>
          <w:type w:val="bbPlcHdr"/>
        </w:types>
        <w:behaviors>
          <w:behavior w:val="content"/>
        </w:behaviors>
        <w:guid w:val="{995716C7-7E80-4792-BAFC-71841D826BBE}"/>
      </w:docPartPr>
      <w:docPartBody>
        <w:p w:rsidR="00FF4C8C" w:rsidRDefault="009C18E9" w:rsidP="009C18E9">
          <w:pPr>
            <w:pStyle w:val="9BB0069A70A74A5AACF4812D3C4C2D322"/>
          </w:pPr>
          <w:r w:rsidRPr="006C43F6">
            <w:rPr>
              <w:rStyle w:val="PlaceholderText"/>
            </w:rPr>
            <w:t>Click here to enter text.</w:t>
          </w:r>
        </w:p>
      </w:docPartBody>
    </w:docPart>
    <w:docPart>
      <w:docPartPr>
        <w:name w:val="A0109291156748A4A0AF20BF5725EC43"/>
        <w:category>
          <w:name w:val="General"/>
          <w:gallery w:val="placeholder"/>
        </w:category>
        <w:types>
          <w:type w:val="bbPlcHdr"/>
        </w:types>
        <w:behaviors>
          <w:behavior w:val="content"/>
        </w:behaviors>
        <w:guid w:val="{05E9AAD2-3C32-41B7-ADE2-A9247BB4EF79}"/>
      </w:docPartPr>
      <w:docPartBody>
        <w:p w:rsidR="00FF4C8C" w:rsidRDefault="009C18E9" w:rsidP="009C18E9">
          <w:pPr>
            <w:pStyle w:val="A0109291156748A4A0AF20BF5725EC432"/>
          </w:pPr>
          <w:r w:rsidRPr="006C43F6">
            <w:rPr>
              <w:rStyle w:val="PlaceholderText"/>
            </w:rPr>
            <w:t>Click here to enter text.</w:t>
          </w:r>
        </w:p>
      </w:docPartBody>
    </w:docPart>
    <w:docPart>
      <w:docPartPr>
        <w:name w:val="D059EC83A9E04B74BA2162A53A5ABAB3"/>
        <w:category>
          <w:name w:val="General"/>
          <w:gallery w:val="placeholder"/>
        </w:category>
        <w:types>
          <w:type w:val="bbPlcHdr"/>
        </w:types>
        <w:behaviors>
          <w:behavior w:val="content"/>
        </w:behaviors>
        <w:guid w:val="{02C967AC-2420-4E9C-8A02-106D1AF3FFC5}"/>
      </w:docPartPr>
      <w:docPartBody>
        <w:p w:rsidR="00FF4C8C" w:rsidRDefault="009C18E9" w:rsidP="009C18E9">
          <w:pPr>
            <w:pStyle w:val="D059EC83A9E04B74BA2162A53A5ABAB32"/>
          </w:pPr>
          <w:r w:rsidRPr="006C43F6">
            <w:rPr>
              <w:rStyle w:val="PlaceholderText"/>
            </w:rPr>
            <w:t>Click here to enter text.</w:t>
          </w:r>
        </w:p>
      </w:docPartBody>
    </w:docPart>
    <w:docPart>
      <w:docPartPr>
        <w:name w:val="374CC689AB9948BCAD2C0029360BB7CF"/>
        <w:category>
          <w:name w:val="General"/>
          <w:gallery w:val="placeholder"/>
        </w:category>
        <w:types>
          <w:type w:val="bbPlcHdr"/>
        </w:types>
        <w:behaviors>
          <w:behavior w:val="content"/>
        </w:behaviors>
        <w:guid w:val="{D98917E1-44FC-4776-8937-A6161D32E032}"/>
      </w:docPartPr>
      <w:docPartBody>
        <w:p w:rsidR="00FF4C8C" w:rsidRDefault="009C18E9" w:rsidP="009C18E9">
          <w:pPr>
            <w:pStyle w:val="374CC689AB9948BCAD2C0029360BB7CF2"/>
          </w:pPr>
          <w:r w:rsidRPr="006C43F6">
            <w:rPr>
              <w:rStyle w:val="PlaceholderText"/>
            </w:rPr>
            <w:t>Click here to enter text.</w:t>
          </w:r>
        </w:p>
      </w:docPartBody>
    </w:docPart>
    <w:docPart>
      <w:docPartPr>
        <w:name w:val="0D7E27DA54D04B68BD3E63C276E39C30"/>
        <w:category>
          <w:name w:val="General"/>
          <w:gallery w:val="placeholder"/>
        </w:category>
        <w:types>
          <w:type w:val="bbPlcHdr"/>
        </w:types>
        <w:behaviors>
          <w:behavior w:val="content"/>
        </w:behaviors>
        <w:guid w:val="{B7C4EFFE-EDB2-48F7-A440-DF0E43A37B9D}"/>
      </w:docPartPr>
      <w:docPartBody>
        <w:p w:rsidR="00FF4C8C" w:rsidRDefault="009C18E9" w:rsidP="009C18E9">
          <w:pPr>
            <w:pStyle w:val="0D7E27DA54D04B68BD3E63C276E39C302"/>
          </w:pPr>
          <w:r w:rsidRPr="006C43F6">
            <w:rPr>
              <w:rStyle w:val="PlaceholderText"/>
            </w:rPr>
            <w:t>Click here to enter text.</w:t>
          </w:r>
        </w:p>
      </w:docPartBody>
    </w:docPart>
    <w:docPart>
      <w:docPartPr>
        <w:name w:val="960FFD4D9241412B8F2EA6BE57511E92"/>
        <w:category>
          <w:name w:val="General"/>
          <w:gallery w:val="placeholder"/>
        </w:category>
        <w:types>
          <w:type w:val="bbPlcHdr"/>
        </w:types>
        <w:behaviors>
          <w:behavior w:val="content"/>
        </w:behaviors>
        <w:guid w:val="{86ACB1D1-C6EC-4095-B725-3DAD71F490BA}"/>
      </w:docPartPr>
      <w:docPartBody>
        <w:p w:rsidR="00FF4C8C" w:rsidRDefault="009C18E9" w:rsidP="009C18E9">
          <w:pPr>
            <w:pStyle w:val="960FFD4D9241412B8F2EA6BE57511E922"/>
          </w:pPr>
          <w:r w:rsidRPr="006C43F6">
            <w:rPr>
              <w:rStyle w:val="PlaceholderText"/>
            </w:rPr>
            <w:t>Click here to enter text.</w:t>
          </w:r>
        </w:p>
      </w:docPartBody>
    </w:docPart>
    <w:docPart>
      <w:docPartPr>
        <w:name w:val="6774DCCA2D61498ABA4DCFB7A3111606"/>
        <w:category>
          <w:name w:val="General"/>
          <w:gallery w:val="placeholder"/>
        </w:category>
        <w:types>
          <w:type w:val="bbPlcHdr"/>
        </w:types>
        <w:behaviors>
          <w:behavior w:val="content"/>
        </w:behaviors>
        <w:guid w:val="{90F2F0F7-4673-4D9D-BD62-7E21202C7441}"/>
      </w:docPartPr>
      <w:docPartBody>
        <w:p w:rsidR="00FF4C8C" w:rsidRDefault="009C18E9" w:rsidP="009C18E9">
          <w:pPr>
            <w:pStyle w:val="6774DCCA2D61498ABA4DCFB7A31116062"/>
          </w:pPr>
          <w:r w:rsidRPr="006C43F6">
            <w:rPr>
              <w:rStyle w:val="PlaceholderText"/>
            </w:rPr>
            <w:t>Click here to enter text.</w:t>
          </w:r>
        </w:p>
      </w:docPartBody>
    </w:docPart>
    <w:docPart>
      <w:docPartPr>
        <w:name w:val="288B1F20D5EB4CBCB38B7BAD6F15BFB9"/>
        <w:category>
          <w:name w:val="General"/>
          <w:gallery w:val="placeholder"/>
        </w:category>
        <w:types>
          <w:type w:val="bbPlcHdr"/>
        </w:types>
        <w:behaviors>
          <w:behavior w:val="content"/>
        </w:behaviors>
        <w:guid w:val="{ED5B84AC-7F2F-4687-BE8B-0EDCD4076FD7}"/>
      </w:docPartPr>
      <w:docPartBody>
        <w:p w:rsidR="00FF4C8C" w:rsidRDefault="009C18E9" w:rsidP="009C18E9">
          <w:pPr>
            <w:pStyle w:val="288B1F20D5EB4CBCB38B7BAD6F15BFB92"/>
          </w:pPr>
          <w:r w:rsidRPr="006C43F6">
            <w:rPr>
              <w:rStyle w:val="PlaceholderText"/>
            </w:rPr>
            <w:t>Click here to enter text.</w:t>
          </w:r>
        </w:p>
      </w:docPartBody>
    </w:docPart>
    <w:docPart>
      <w:docPartPr>
        <w:name w:val="69A659BA254D4076B0C6878BE2CD0B16"/>
        <w:category>
          <w:name w:val="General"/>
          <w:gallery w:val="placeholder"/>
        </w:category>
        <w:types>
          <w:type w:val="bbPlcHdr"/>
        </w:types>
        <w:behaviors>
          <w:behavior w:val="content"/>
        </w:behaviors>
        <w:guid w:val="{9866C869-0C67-4888-9BB9-C5879DC92946}"/>
      </w:docPartPr>
      <w:docPartBody>
        <w:p w:rsidR="00FF4C8C" w:rsidRDefault="009C18E9" w:rsidP="009C18E9">
          <w:pPr>
            <w:pStyle w:val="69A659BA254D4076B0C6878BE2CD0B162"/>
          </w:pPr>
          <w:r w:rsidRPr="006C43F6">
            <w:rPr>
              <w:rStyle w:val="PlaceholderText"/>
            </w:rPr>
            <w:t>Click here to enter text.</w:t>
          </w:r>
        </w:p>
      </w:docPartBody>
    </w:docPart>
    <w:docPart>
      <w:docPartPr>
        <w:name w:val="07DB5443C8D54F3695ED51D76D88FAA1"/>
        <w:category>
          <w:name w:val="General"/>
          <w:gallery w:val="placeholder"/>
        </w:category>
        <w:types>
          <w:type w:val="bbPlcHdr"/>
        </w:types>
        <w:behaviors>
          <w:behavior w:val="content"/>
        </w:behaviors>
        <w:guid w:val="{F2069F32-E9EA-4121-940D-0ACA9BEA6DD2}"/>
      </w:docPartPr>
      <w:docPartBody>
        <w:p w:rsidR="00FF4C8C" w:rsidRDefault="009C18E9" w:rsidP="009C18E9">
          <w:pPr>
            <w:pStyle w:val="07DB5443C8D54F3695ED51D76D88FAA12"/>
          </w:pPr>
          <w:r w:rsidRPr="006C43F6">
            <w:rPr>
              <w:rStyle w:val="PlaceholderText"/>
            </w:rPr>
            <w:t>Click here to enter text.</w:t>
          </w:r>
        </w:p>
      </w:docPartBody>
    </w:docPart>
    <w:docPart>
      <w:docPartPr>
        <w:name w:val="EB362B373A214493B50D654E540EE611"/>
        <w:category>
          <w:name w:val="General"/>
          <w:gallery w:val="placeholder"/>
        </w:category>
        <w:types>
          <w:type w:val="bbPlcHdr"/>
        </w:types>
        <w:behaviors>
          <w:behavior w:val="content"/>
        </w:behaviors>
        <w:guid w:val="{EAB6D354-0C76-4754-97F0-93BC8C689ED6}"/>
      </w:docPartPr>
      <w:docPartBody>
        <w:p w:rsidR="00FF4C8C" w:rsidRDefault="009C18E9" w:rsidP="009C18E9">
          <w:pPr>
            <w:pStyle w:val="EB362B373A214493B50D654E540EE6112"/>
          </w:pPr>
          <w:r w:rsidRPr="006C43F6">
            <w:rPr>
              <w:rStyle w:val="PlaceholderText"/>
            </w:rPr>
            <w:t>Click here to enter text.</w:t>
          </w:r>
        </w:p>
      </w:docPartBody>
    </w:docPart>
    <w:docPart>
      <w:docPartPr>
        <w:name w:val="CA0798C39AAE4C678395303A89CBA9C3"/>
        <w:category>
          <w:name w:val="General"/>
          <w:gallery w:val="placeholder"/>
        </w:category>
        <w:types>
          <w:type w:val="bbPlcHdr"/>
        </w:types>
        <w:behaviors>
          <w:behavior w:val="content"/>
        </w:behaviors>
        <w:guid w:val="{64299689-A972-425D-BF2C-A6D71CDCE9E1}"/>
      </w:docPartPr>
      <w:docPartBody>
        <w:p w:rsidR="00FF4C8C" w:rsidRDefault="009C18E9" w:rsidP="009C18E9">
          <w:pPr>
            <w:pStyle w:val="CA0798C39AAE4C678395303A89CBA9C31"/>
          </w:pPr>
          <w:r w:rsidRPr="009E696B">
            <w:rPr>
              <w:rStyle w:val="PlaceholderText"/>
              <w:rFonts w:asciiTheme="minorHAnsi" w:hAnsiTheme="minorHAnsi"/>
              <w:b w:val="0"/>
              <w:sz w:val="24"/>
            </w:rPr>
            <w:t>Click here to enter text.</w:t>
          </w:r>
        </w:p>
      </w:docPartBody>
    </w:docPart>
    <w:docPart>
      <w:docPartPr>
        <w:name w:val="41832FE44FE240E7837A4C65BAF8C521"/>
        <w:category>
          <w:name w:val="General"/>
          <w:gallery w:val="placeholder"/>
        </w:category>
        <w:types>
          <w:type w:val="bbPlcHdr"/>
        </w:types>
        <w:behaviors>
          <w:behavior w:val="content"/>
        </w:behaviors>
        <w:guid w:val="{551E1341-17DB-4089-88B6-5E1DA2925FCD}"/>
      </w:docPartPr>
      <w:docPartBody>
        <w:p w:rsidR="009C18E9" w:rsidRDefault="00FF4C8C" w:rsidP="00FF4C8C">
          <w:pPr>
            <w:pStyle w:val="41832FE44FE240E7837A4C65BAF8C521"/>
          </w:pPr>
          <w:r w:rsidRPr="006C43F6">
            <w:rPr>
              <w:rStyle w:val="PlaceholderText"/>
            </w:rPr>
            <w:t>Click here to enter text.</w:t>
          </w:r>
        </w:p>
      </w:docPartBody>
    </w:docPart>
    <w:docPart>
      <w:docPartPr>
        <w:name w:val="AA10DCB6A4884AAFA2FC2B862A71A806"/>
        <w:category>
          <w:name w:val="General"/>
          <w:gallery w:val="placeholder"/>
        </w:category>
        <w:types>
          <w:type w:val="bbPlcHdr"/>
        </w:types>
        <w:behaviors>
          <w:behavior w:val="content"/>
        </w:behaviors>
        <w:guid w:val="{23F02F79-DB2F-42F9-96AF-D8F12056F9F9}"/>
      </w:docPartPr>
      <w:docPartBody>
        <w:p w:rsidR="009C18E9" w:rsidRDefault="009C18E9" w:rsidP="009C18E9">
          <w:pPr>
            <w:pStyle w:val="AA10DCB6A4884AAFA2FC2B862A71A8061"/>
          </w:pPr>
          <w:r>
            <w:rPr>
              <w:rStyle w:val="PlaceholderText"/>
            </w:rPr>
            <w:t xml:space="preserve"> </w:t>
          </w:r>
        </w:p>
      </w:docPartBody>
    </w:docPart>
    <w:docPart>
      <w:docPartPr>
        <w:name w:val="590634664CB74293A2CE4A05F4E06B25"/>
        <w:category>
          <w:name w:val="General"/>
          <w:gallery w:val="placeholder"/>
        </w:category>
        <w:types>
          <w:type w:val="bbPlcHdr"/>
        </w:types>
        <w:behaviors>
          <w:behavior w:val="content"/>
        </w:behaviors>
        <w:guid w:val="{56911D19-B876-42F9-AD93-3E90E1DD2474}"/>
      </w:docPartPr>
      <w:docPartBody>
        <w:p w:rsidR="009C18E9" w:rsidRDefault="009C18E9" w:rsidP="009C18E9">
          <w:pPr>
            <w:pStyle w:val="590634664CB74293A2CE4A05F4E06B251"/>
          </w:pPr>
          <w:r>
            <w:rPr>
              <w:rStyle w:val="PlaceholderText"/>
            </w:rPr>
            <w:t xml:space="preserve"> </w:t>
          </w:r>
        </w:p>
      </w:docPartBody>
    </w:docPart>
    <w:docPart>
      <w:docPartPr>
        <w:name w:val="3FC1F476CAF74BA59A8C3DF2E6EF0452"/>
        <w:category>
          <w:name w:val="General"/>
          <w:gallery w:val="placeholder"/>
        </w:category>
        <w:types>
          <w:type w:val="bbPlcHdr"/>
        </w:types>
        <w:behaviors>
          <w:behavior w:val="content"/>
        </w:behaviors>
        <w:guid w:val="{5F99F852-F094-473F-B9E9-5C5D0E0ECA64}"/>
      </w:docPartPr>
      <w:docPartBody>
        <w:p w:rsidR="009C18E9" w:rsidRDefault="009C18E9" w:rsidP="009C18E9">
          <w:pPr>
            <w:pStyle w:val="3FC1F476CAF74BA59A8C3DF2E6EF04521"/>
          </w:pPr>
          <w:r>
            <w:rPr>
              <w:rStyle w:val="PlaceholderText"/>
            </w:rPr>
            <w:t xml:space="preserve"> </w:t>
          </w:r>
        </w:p>
      </w:docPartBody>
    </w:docPart>
    <w:docPart>
      <w:docPartPr>
        <w:name w:val="4AE2BF7AD3054BEEA80F095B73624623"/>
        <w:category>
          <w:name w:val="General"/>
          <w:gallery w:val="placeholder"/>
        </w:category>
        <w:types>
          <w:type w:val="bbPlcHdr"/>
        </w:types>
        <w:behaviors>
          <w:behavior w:val="content"/>
        </w:behaviors>
        <w:guid w:val="{719272F0-D438-41BC-A381-5B04A8752AEA}"/>
      </w:docPartPr>
      <w:docPartBody>
        <w:p w:rsidR="009C18E9" w:rsidRDefault="009C18E9" w:rsidP="009C18E9">
          <w:pPr>
            <w:pStyle w:val="4AE2BF7AD3054BEEA80F095B736246231"/>
          </w:pPr>
          <w:r>
            <w:rPr>
              <w:rStyle w:val="PlaceholderText"/>
            </w:rPr>
            <w:t xml:space="preserve"> </w:t>
          </w:r>
        </w:p>
      </w:docPartBody>
    </w:docPart>
    <w:docPart>
      <w:docPartPr>
        <w:name w:val="AE0148659D9446119939CDE65C159966"/>
        <w:category>
          <w:name w:val="General"/>
          <w:gallery w:val="placeholder"/>
        </w:category>
        <w:types>
          <w:type w:val="bbPlcHdr"/>
        </w:types>
        <w:behaviors>
          <w:behavior w:val="content"/>
        </w:behaviors>
        <w:guid w:val="{D2F6ECD1-BC20-4284-A898-125D2CC0D635}"/>
      </w:docPartPr>
      <w:docPartBody>
        <w:p w:rsidR="009C18E9" w:rsidRDefault="009C18E9" w:rsidP="009C18E9">
          <w:pPr>
            <w:pStyle w:val="AE0148659D9446119939CDE65C1599661"/>
          </w:pPr>
          <w:r>
            <w:rPr>
              <w:rStyle w:val="PlaceholderText"/>
            </w:rPr>
            <w:t xml:space="preserve"> </w:t>
          </w:r>
        </w:p>
      </w:docPartBody>
    </w:docPart>
    <w:docPart>
      <w:docPartPr>
        <w:name w:val="FF520B03A789455C9123490A79748005"/>
        <w:category>
          <w:name w:val="General"/>
          <w:gallery w:val="placeholder"/>
        </w:category>
        <w:types>
          <w:type w:val="bbPlcHdr"/>
        </w:types>
        <w:behaviors>
          <w:behavior w:val="content"/>
        </w:behaviors>
        <w:guid w:val="{DBA0EF12-9D6F-4C98-8F32-DF1AA7094AAB}"/>
      </w:docPartPr>
      <w:docPartBody>
        <w:p w:rsidR="009C18E9" w:rsidRDefault="009C18E9" w:rsidP="009C18E9">
          <w:pPr>
            <w:pStyle w:val="FF520B03A789455C9123490A797480051"/>
          </w:pPr>
          <w:r>
            <w:rPr>
              <w:rStyle w:val="PlaceholderText"/>
            </w:rPr>
            <w:t xml:space="preserve"> </w:t>
          </w:r>
        </w:p>
      </w:docPartBody>
    </w:docPart>
    <w:docPart>
      <w:docPartPr>
        <w:name w:val="815E78E672914547A4C5A56F48AE1569"/>
        <w:category>
          <w:name w:val="General"/>
          <w:gallery w:val="placeholder"/>
        </w:category>
        <w:types>
          <w:type w:val="bbPlcHdr"/>
        </w:types>
        <w:behaviors>
          <w:behavior w:val="content"/>
        </w:behaviors>
        <w:guid w:val="{384DDF31-C91B-4B6E-8D39-CB4823DC2C8C}"/>
      </w:docPartPr>
      <w:docPartBody>
        <w:p w:rsidR="009C18E9" w:rsidRDefault="009C18E9" w:rsidP="009C18E9">
          <w:pPr>
            <w:pStyle w:val="815E78E672914547A4C5A56F48AE15691"/>
          </w:pPr>
          <w:r>
            <w:rPr>
              <w:rStyle w:val="PlaceholderText"/>
            </w:rPr>
            <w:t xml:space="preserve"> </w:t>
          </w:r>
        </w:p>
      </w:docPartBody>
    </w:docPart>
    <w:docPart>
      <w:docPartPr>
        <w:name w:val="68F90DE32D084911BB039FA625DD6A1D"/>
        <w:category>
          <w:name w:val="General"/>
          <w:gallery w:val="placeholder"/>
        </w:category>
        <w:types>
          <w:type w:val="bbPlcHdr"/>
        </w:types>
        <w:behaviors>
          <w:behavior w:val="content"/>
        </w:behaviors>
        <w:guid w:val="{D2F9D841-8366-42E7-94E9-4BF3E7230A89}"/>
      </w:docPartPr>
      <w:docPartBody>
        <w:p w:rsidR="009C18E9" w:rsidRDefault="009C18E9" w:rsidP="009C18E9">
          <w:pPr>
            <w:pStyle w:val="68F90DE32D084911BB039FA625DD6A1D1"/>
          </w:pPr>
          <w:r>
            <w:rPr>
              <w:rStyle w:val="PlaceholderText"/>
            </w:rPr>
            <w:t xml:space="preserve"> </w:t>
          </w:r>
        </w:p>
      </w:docPartBody>
    </w:docPart>
    <w:docPart>
      <w:docPartPr>
        <w:name w:val="8A10B54592404F24921098CCEC4D4F2E"/>
        <w:category>
          <w:name w:val="General"/>
          <w:gallery w:val="placeholder"/>
        </w:category>
        <w:types>
          <w:type w:val="bbPlcHdr"/>
        </w:types>
        <w:behaviors>
          <w:behavior w:val="content"/>
        </w:behaviors>
        <w:guid w:val="{04E39A08-CB2E-464D-9F8B-493CDB2677A9}"/>
      </w:docPartPr>
      <w:docPartBody>
        <w:p w:rsidR="009C18E9" w:rsidRDefault="009C18E9" w:rsidP="009C18E9">
          <w:pPr>
            <w:pStyle w:val="8A10B54592404F24921098CCEC4D4F2E1"/>
          </w:pPr>
          <w:r>
            <w:rPr>
              <w:rStyle w:val="PlaceholderText"/>
            </w:rPr>
            <w:t xml:space="preserve"> </w:t>
          </w:r>
        </w:p>
      </w:docPartBody>
    </w:docPart>
    <w:docPart>
      <w:docPartPr>
        <w:name w:val="808C23968B07439BA8A11617AF79E50F"/>
        <w:category>
          <w:name w:val="General"/>
          <w:gallery w:val="placeholder"/>
        </w:category>
        <w:types>
          <w:type w:val="bbPlcHdr"/>
        </w:types>
        <w:behaviors>
          <w:behavior w:val="content"/>
        </w:behaviors>
        <w:guid w:val="{F54E050D-C526-4891-B959-4EA312F61537}"/>
      </w:docPartPr>
      <w:docPartBody>
        <w:p w:rsidR="009C18E9" w:rsidRDefault="009C18E9" w:rsidP="009C18E9">
          <w:pPr>
            <w:pStyle w:val="808C23968B07439BA8A11617AF79E50F1"/>
          </w:pPr>
          <w:r>
            <w:rPr>
              <w:rStyle w:val="PlaceholderText"/>
            </w:rPr>
            <w:t xml:space="preserve"> </w:t>
          </w:r>
        </w:p>
      </w:docPartBody>
    </w:docPart>
    <w:docPart>
      <w:docPartPr>
        <w:name w:val="84DCCC7E51944326A64E6920D94014B2"/>
        <w:category>
          <w:name w:val="General"/>
          <w:gallery w:val="placeholder"/>
        </w:category>
        <w:types>
          <w:type w:val="bbPlcHdr"/>
        </w:types>
        <w:behaviors>
          <w:behavior w:val="content"/>
        </w:behaviors>
        <w:guid w:val="{985BA4A2-BC68-41DC-B16C-C8CA64ED4FE8}"/>
      </w:docPartPr>
      <w:docPartBody>
        <w:p w:rsidR="009C18E9" w:rsidRDefault="009C18E9" w:rsidP="009C18E9">
          <w:pPr>
            <w:pStyle w:val="84DCCC7E51944326A64E6920D94014B21"/>
          </w:pPr>
          <w:r>
            <w:rPr>
              <w:rStyle w:val="PlaceholderText"/>
            </w:rPr>
            <w:t xml:space="preserve"> </w:t>
          </w:r>
        </w:p>
      </w:docPartBody>
    </w:docPart>
    <w:docPart>
      <w:docPartPr>
        <w:name w:val="40F75EA3DED14B55909FAB5FC125C016"/>
        <w:category>
          <w:name w:val="General"/>
          <w:gallery w:val="placeholder"/>
        </w:category>
        <w:types>
          <w:type w:val="bbPlcHdr"/>
        </w:types>
        <w:behaviors>
          <w:behavior w:val="content"/>
        </w:behaviors>
        <w:guid w:val="{0B50260D-EE46-4AC3-B00A-CAC17421D460}"/>
      </w:docPartPr>
      <w:docPartBody>
        <w:p w:rsidR="009C18E9" w:rsidRDefault="009C18E9" w:rsidP="009C18E9">
          <w:pPr>
            <w:pStyle w:val="40F75EA3DED14B55909FAB5FC125C0161"/>
          </w:pPr>
          <w:r>
            <w:rPr>
              <w:rStyle w:val="PlaceholderText"/>
            </w:rPr>
            <w:t xml:space="preserve"> </w:t>
          </w:r>
        </w:p>
      </w:docPartBody>
    </w:docPart>
    <w:docPart>
      <w:docPartPr>
        <w:name w:val="71D096E3E35F4F18A72873C9C078954A"/>
        <w:category>
          <w:name w:val="General"/>
          <w:gallery w:val="placeholder"/>
        </w:category>
        <w:types>
          <w:type w:val="bbPlcHdr"/>
        </w:types>
        <w:behaviors>
          <w:behavior w:val="content"/>
        </w:behaviors>
        <w:guid w:val="{F8FC9FBE-364F-4623-8636-EEA37AFC7420}"/>
      </w:docPartPr>
      <w:docPartBody>
        <w:p w:rsidR="009C18E9" w:rsidRDefault="009C18E9" w:rsidP="009C18E9">
          <w:pPr>
            <w:pStyle w:val="71D096E3E35F4F18A72873C9C078954A1"/>
          </w:pPr>
          <w:r>
            <w:rPr>
              <w:rStyle w:val="PlaceholderText"/>
            </w:rPr>
            <w:t xml:space="preserve"> </w:t>
          </w:r>
        </w:p>
      </w:docPartBody>
    </w:docPart>
    <w:docPart>
      <w:docPartPr>
        <w:name w:val="7FC6C15AF10841F9B077809C1B838163"/>
        <w:category>
          <w:name w:val="General"/>
          <w:gallery w:val="placeholder"/>
        </w:category>
        <w:types>
          <w:type w:val="bbPlcHdr"/>
        </w:types>
        <w:behaviors>
          <w:behavior w:val="content"/>
        </w:behaviors>
        <w:guid w:val="{423F8E51-FBC5-43FD-BEE6-A4063F0B97B3}"/>
      </w:docPartPr>
      <w:docPartBody>
        <w:p w:rsidR="009C18E9" w:rsidRDefault="009C18E9" w:rsidP="009C18E9">
          <w:pPr>
            <w:pStyle w:val="7FC6C15AF10841F9B077809C1B8381631"/>
          </w:pPr>
          <w:r>
            <w:rPr>
              <w:rStyle w:val="PlaceholderText"/>
            </w:rPr>
            <w:t xml:space="preserve"> </w:t>
          </w:r>
        </w:p>
      </w:docPartBody>
    </w:docPart>
    <w:docPart>
      <w:docPartPr>
        <w:name w:val="9462C3032D254E7D8CEB054E76E148EF"/>
        <w:category>
          <w:name w:val="General"/>
          <w:gallery w:val="placeholder"/>
        </w:category>
        <w:types>
          <w:type w:val="bbPlcHdr"/>
        </w:types>
        <w:behaviors>
          <w:behavior w:val="content"/>
        </w:behaviors>
        <w:guid w:val="{23C1ED1C-4AEE-49A8-B3CB-D81D3BFC1F33}"/>
      </w:docPartPr>
      <w:docPartBody>
        <w:p w:rsidR="009C18E9" w:rsidRDefault="009C18E9" w:rsidP="009C18E9">
          <w:pPr>
            <w:pStyle w:val="9462C3032D254E7D8CEB054E76E148EF1"/>
          </w:pPr>
          <w:r>
            <w:rPr>
              <w:rStyle w:val="PlaceholderText"/>
            </w:rPr>
            <w:t xml:space="preserve"> </w:t>
          </w:r>
        </w:p>
      </w:docPartBody>
    </w:docPart>
    <w:docPart>
      <w:docPartPr>
        <w:name w:val="5144C74AD9774F2782164FBBE4331B2F"/>
        <w:category>
          <w:name w:val="General"/>
          <w:gallery w:val="placeholder"/>
        </w:category>
        <w:types>
          <w:type w:val="bbPlcHdr"/>
        </w:types>
        <w:behaviors>
          <w:behavior w:val="content"/>
        </w:behaviors>
        <w:guid w:val="{67C11903-EAC4-407E-91C9-FA342B0152B8}"/>
      </w:docPartPr>
      <w:docPartBody>
        <w:p w:rsidR="00904B8C" w:rsidRDefault="009C18E9" w:rsidP="009C18E9">
          <w:pPr>
            <w:pStyle w:val="5144C74AD9774F2782164FBBE4331B2F"/>
          </w:pPr>
          <w:r w:rsidRPr="006C43F6">
            <w:rPr>
              <w:rStyle w:val="PlaceholderText"/>
            </w:rPr>
            <w:t>Click here to enter text.</w:t>
          </w:r>
        </w:p>
      </w:docPartBody>
    </w:docPart>
    <w:docPart>
      <w:docPartPr>
        <w:name w:val="A1853A4FF535433891DFE80BE0ECEADC"/>
        <w:category>
          <w:name w:val="General"/>
          <w:gallery w:val="placeholder"/>
        </w:category>
        <w:types>
          <w:type w:val="bbPlcHdr"/>
        </w:types>
        <w:behaviors>
          <w:behavior w:val="content"/>
        </w:behaviors>
        <w:guid w:val="{1D1ADD4E-E9BD-4B60-9B41-B1A9E4914C6F}"/>
      </w:docPartPr>
      <w:docPartBody>
        <w:p w:rsidR="00904B8C" w:rsidRDefault="009C18E9" w:rsidP="009C18E9">
          <w:pPr>
            <w:pStyle w:val="A1853A4FF535433891DFE80BE0ECEADC"/>
          </w:pPr>
          <w:r w:rsidRPr="006C43F6">
            <w:rPr>
              <w:rStyle w:val="PlaceholderText"/>
            </w:rPr>
            <w:t>Click here to enter text.</w:t>
          </w:r>
        </w:p>
      </w:docPartBody>
    </w:docPart>
    <w:docPart>
      <w:docPartPr>
        <w:name w:val="990242E754D44E4AAAAD55BA6DD05683"/>
        <w:category>
          <w:name w:val="General"/>
          <w:gallery w:val="placeholder"/>
        </w:category>
        <w:types>
          <w:type w:val="bbPlcHdr"/>
        </w:types>
        <w:behaviors>
          <w:behavior w:val="content"/>
        </w:behaviors>
        <w:guid w:val="{18434585-4FE6-4EE0-ACF9-1F9EECFEF374}"/>
      </w:docPartPr>
      <w:docPartBody>
        <w:p w:rsidR="00904B8C" w:rsidRDefault="009C18E9" w:rsidP="009C18E9">
          <w:pPr>
            <w:pStyle w:val="990242E754D44E4AAAAD55BA6DD05683"/>
          </w:pPr>
          <w:r w:rsidRPr="006C43F6">
            <w:rPr>
              <w:rStyle w:val="PlaceholderText"/>
            </w:rPr>
            <w:t>Click here to enter text.</w:t>
          </w:r>
        </w:p>
      </w:docPartBody>
    </w:docPart>
    <w:docPart>
      <w:docPartPr>
        <w:name w:val="0EDD3EBB1436460F8E6DE98CBC91ED8D"/>
        <w:category>
          <w:name w:val="General"/>
          <w:gallery w:val="placeholder"/>
        </w:category>
        <w:types>
          <w:type w:val="bbPlcHdr"/>
        </w:types>
        <w:behaviors>
          <w:behavior w:val="content"/>
        </w:behaviors>
        <w:guid w:val="{741C395D-48A9-49B1-8B49-357CDDBB85B9}"/>
      </w:docPartPr>
      <w:docPartBody>
        <w:p w:rsidR="00904B8C" w:rsidRDefault="009C18E9" w:rsidP="009C18E9">
          <w:pPr>
            <w:pStyle w:val="0EDD3EBB1436460F8E6DE98CBC91ED8D"/>
          </w:pPr>
          <w:r w:rsidRPr="006C43F6">
            <w:rPr>
              <w:rStyle w:val="PlaceholderText"/>
            </w:rPr>
            <w:t>Click here to enter text.</w:t>
          </w:r>
        </w:p>
      </w:docPartBody>
    </w:docPart>
    <w:docPart>
      <w:docPartPr>
        <w:name w:val="19464270D0FA44368E03437F7C066D6B"/>
        <w:category>
          <w:name w:val="General"/>
          <w:gallery w:val="placeholder"/>
        </w:category>
        <w:types>
          <w:type w:val="bbPlcHdr"/>
        </w:types>
        <w:behaviors>
          <w:behavior w:val="content"/>
        </w:behaviors>
        <w:guid w:val="{E941A6A6-B527-40D0-A52A-9964CDF9CF2D}"/>
      </w:docPartPr>
      <w:docPartBody>
        <w:p w:rsidR="00904B8C" w:rsidRDefault="009C18E9" w:rsidP="009C18E9">
          <w:pPr>
            <w:pStyle w:val="19464270D0FA44368E03437F7C066D6B"/>
          </w:pPr>
          <w:r w:rsidRPr="006C43F6">
            <w:rPr>
              <w:rStyle w:val="PlaceholderText"/>
            </w:rPr>
            <w:t>Click here to enter text.</w:t>
          </w:r>
        </w:p>
      </w:docPartBody>
    </w:docPart>
    <w:docPart>
      <w:docPartPr>
        <w:name w:val="AB9C895D99E54CF4871DED3487D8835F"/>
        <w:category>
          <w:name w:val="General"/>
          <w:gallery w:val="placeholder"/>
        </w:category>
        <w:types>
          <w:type w:val="bbPlcHdr"/>
        </w:types>
        <w:behaviors>
          <w:behavior w:val="content"/>
        </w:behaviors>
        <w:guid w:val="{A29271F1-0A7B-4968-A2E4-D47C0871E77F}"/>
      </w:docPartPr>
      <w:docPartBody>
        <w:p w:rsidR="00904B8C" w:rsidRDefault="009C18E9" w:rsidP="009C18E9">
          <w:pPr>
            <w:pStyle w:val="AB9C895D99E54CF4871DED3487D8835F"/>
          </w:pPr>
          <w:r w:rsidRPr="006C43F6">
            <w:rPr>
              <w:rStyle w:val="PlaceholderText"/>
            </w:rPr>
            <w:t>Click here to enter text.</w:t>
          </w:r>
        </w:p>
      </w:docPartBody>
    </w:docPart>
    <w:docPart>
      <w:docPartPr>
        <w:name w:val="568A4CDEEE69438187BD462F959C34EA"/>
        <w:category>
          <w:name w:val="General"/>
          <w:gallery w:val="placeholder"/>
        </w:category>
        <w:types>
          <w:type w:val="bbPlcHdr"/>
        </w:types>
        <w:behaviors>
          <w:behavior w:val="content"/>
        </w:behaviors>
        <w:guid w:val="{9C49B8E7-7643-4A46-BC70-5C90142FE12E}"/>
      </w:docPartPr>
      <w:docPartBody>
        <w:p w:rsidR="00904B8C" w:rsidRDefault="009C18E9" w:rsidP="009C18E9">
          <w:pPr>
            <w:pStyle w:val="568A4CDEEE69438187BD462F959C34EA"/>
          </w:pPr>
          <w:r w:rsidRPr="006C43F6">
            <w:rPr>
              <w:rStyle w:val="PlaceholderText"/>
            </w:rPr>
            <w:t>Click here to enter text.</w:t>
          </w:r>
        </w:p>
      </w:docPartBody>
    </w:docPart>
    <w:docPart>
      <w:docPartPr>
        <w:name w:val="BB7CF1126EBA475482CF31344CE1EF2E"/>
        <w:category>
          <w:name w:val="General"/>
          <w:gallery w:val="placeholder"/>
        </w:category>
        <w:types>
          <w:type w:val="bbPlcHdr"/>
        </w:types>
        <w:behaviors>
          <w:behavior w:val="content"/>
        </w:behaviors>
        <w:guid w:val="{1AF9C85D-DE12-436F-9EE9-3972548DEC38}"/>
      </w:docPartPr>
      <w:docPartBody>
        <w:p w:rsidR="00904B8C" w:rsidRDefault="009C18E9" w:rsidP="009C18E9">
          <w:pPr>
            <w:pStyle w:val="BB7CF1126EBA475482CF31344CE1EF2E"/>
          </w:pPr>
          <w:r w:rsidRPr="006C43F6">
            <w:rPr>
              <w:rStyle w:val="PlaceholderText"/>
            </w:rPr>
            <w:t>Click here to enter text.</w:t>
          </w:r>
        </w:p>
      </w:docPartBody>
    </w:docPart>
    <w:docPart>
      <w:docPartPr>
        <w:name w:val="72657D3D5B8C46648889918C5CAF21D6"/>
        <w:category>
          <w:name w:val="General"/>
          <w:gallery w:val="placeholder"/>
        </w:category>
        <w:types>
          <w:type w:val="bbPlcHdr"/>
        </w:types>
        <w:behaviors>
          <w:behavior w:val="content"/>
        </w:behaviors>
        <w:guid w:val="{A448EECF-FFF8-4E07-A6F8-4B0858977480}"/>
      </w:docPartPr>
      <w:docPartBody>
        <w:p w:rsidR="00904B8C" w:rsidRDefault="009C18E9" w:rsidP="009C18E9">
          <w:pPr>
            <w:pStyle w:val="72657D3D5B8C46648889918C5CAF21D6"/>
          </w:pPr>
          <w:r w:rsidRPr="006C43F6">
            <w:rPr>
              <w:rStyle w:val="PlaceholderText"/>
            </w:rPr>
            <w:t>Click here to enter text.</w:t>
          </w:r>
        </w:p>
      </w:docPartBody>
    </w:docPart>
    <w:docPart>
      <w:docPartPr>
        <w:name w:val="F35267DCB56A480A88372813CEF57526"/>
        <w:category>
          <w:name w:val="General"/>
          <w:gallery w:val="placeholder"/>
        </w:category>
        <w:types>
          <w:type w:val="bbPlcHdr"/>
        </w:types>
        <w:behaviors>
          <w:behavior w:val="content"/>
        </w:behaviors>
        <w:guid w:val="{CF652C5F-DB8E-417B-BA8C-BCC2306A7001}"/>
      </w:docPartPr>
      <w:docPartBody>
        <w:p w:rsidR="00904B8C" w:rsidRDefault="009C18E9" w:rsidP="009C18E9">
          <w:pPr>
            <w:pStyle w:val="F35267DCB56A480A88372813CEF57526"/>
          </w:pPr>
          <w:r w:rsidRPr="006C43F6">
            <w:rPr>
              <w:rStyle w:val="PlaceholderText"/>
            </w:rPr>
            <w:t>Click here to enter text.</w:t>
          </w:r>
        </w:p>
      </w:docPartBody>
    </w:docPart>
    <w:docPart>
      <w:docPartPr>
        <w:name w:val="4BD890513A1843A8AB7B0A8146AE4521"/>
        <w:category>
          <w:name w:val="General"/>
          <w:gallery w:val="placeholder"/>
        </w:category>
        <w:types>
          <w:type w:val="bbPlcHdr"/>
        </w:types>
        <w:behaviors>
          <w:behavior w:val="content"/>
        </w:behaviors>
        <w:guid w:val="{638A5EFB-0A0C-4CA4-8A47-67C9643E01A7}"/>
      </w:docPartPr>
      <w:docPartBody>
        <w:p w:rsidR="00904B8C" w:rsidRDefault="009C18E9" w:rsidP="009C18E9">
          <w:pPr>
            <w:pStyle w:val="4BD890513A1843A8AB7B0A8146AE4521"/>
          </w:pPr>
          <w:r w:rsidRPr="006C43F6">
            <w:rPr>
              <w:rStyle w:val="PlaceholderText"/>
            </w:rPr>
            <w:t>Click here to enter text.</w:t>
          </w:r>
        </w:p>
      </w:docPartBody>
    </w:docPart>
    <w:docPart>
      <w:docPartPr>
        <w:name w:val="CECE240133964B89A0ADD78ECCA99EEA"/>
        <w:category>
          <w:name w:val="General"/>
          <w:gallery w:val="placeholder"/>
        </w:category>
        <w:types>
          <w:type w:val="bbPlcHdr"/>
        </w:types>
        <w:behaviors>
          <w:behavior w:val="content"/>
        </w:behaviors>
        <w:guid w:val="{126DE0D5-10E4-4F6E-96E3-BA0C2F9A1117}"/>
      </w:docPartPr>
      <w:docPartBody>
        <w:p w:rsidR="00904B8C" w:rsidRDefault="009C18E9" w:rsidP="009C18E9">
          <w:pPr>
            <w:pStyle w:val="CECE240133964B89A0ADD78ECCA99EEA"/>
          </w:pPr>
          <w:r w:rsidRPr="006C43F6">
            <w:rPr>
              <w:rStyle w:val="PlaceholderText"/>
            </w:rPr>
            <w:t>Click here to enter text.</w:t>
          </w:r>
        </w:p>
      </w:docPartBody>
    </w:docPart>
    <w:docPart>
      <w:docPartPr>
        <w:name w:val="67B500EC340B46FD87BFE469AF80ACA6"/>
        <w:category>
          <w:name w:val="General"/>
          <w:gallery w:val="placeholder"/>
        </w:category>
        <w:types>
          <w:type w:val="bbPlcHdr"/>
        </w:types>
        <w:behaviors>
          <w:behavior w:val="content"/>
        </w:behaviors>
        <w:guid w:val="{B8F145D9-6CD6-444C-863C-3AC6B6133968}"/>
      </w:docPartPr>
      <w:docPartBody>
        <w:p w:rsidR="00904B8C" w:rsidRDefault="009C18E9" w:rsidP="009C18E9">
          <w:pPr>
            <w:pStyle w:val="67B500EC340B46FD87BFE469AF80ACA6"/>
          </w:pPr>
          <w:r w:rsidRPr="006C43F6">
            <w:rPr>
              <w:rStyle w:val="PlaceholderText"/>
            </w:rPr>
            <w:t>Click here to enter text.</w:t>
          </w:r>
        </w:p>
      </w:docPartBody>
    </w:docPart>
    <w:docPart>
      <w:docPartPr>
        <w:name w:val="61067F0F18E144DC8CA2C993065182DD"/>
        <w:category>
          <w:name w:val="General"/>
          <w:gallery w:val="placeholder"/>
        </w:category>
        <w:types>
          <w:type w:val="bbPlcHdr"/>
        </w:types>
        <w:behaviors>
          <w:behavior w:val="content"/>
        </w:behaviors>
        <w:guid w:val="{1786488E-234B-402A-B29A-4D9A18C66D76}"/>
      </w:docPartPr>
      <w:docPartBody>
        <w:p w:rsidR="00904B8C" w:rsidRDefault="009C18E9" w:rsidP="009C18E9">
          <w:pPr>
            <w:pStyle w:val="61067F0F18E144DC8CA2C993065182DD"/>
          </w:pPr>
          <w:r w:rsidRPr="006C43F6">
            <w:rPr>
              <w:rStyle w:val="PlaceholderText"/>
            </w:rPr>
            <w:t>Click here to enter text.</w:t>
          </w:r>
        </w:p>
      </w:docPartBody>
    </w:docPart>
    <w:docPart>
      <w:docPartPr>
        <w:name w:val="37C864C3747A4FB7958FDE31C9233688"/>
        <w:category>
          <w:name w:val="General"/>
          <w:gallery w:val="placeholder"/>
        </w:category>
        <w:types>
          <w:type w:val="bbPlcHdr"/>
        </w:types>
        <w:behaviors>
          <w:behavior w:val="content"/>
        </w:behaviors>
        <w:guid w:val="{7E7CF50C-B36D-4AFB-9B96-93B92911CF49}"/>
      </w:docPartPr>
      <w:docPartBody>
        <w:p w:rsidR="00904B8C" w:rsidRDefault="009C18E9" w:rsidP="009C18E9">
          <w:pPr>
            <w:pStyle w:val="37C864C3747A4FB7958FDE31C9233688"/>
          </w:pPr>
          <w:r w:rsidRPr="006C43F6">
            <w:rPr>
              <w:rStyle w:val="PlaceholderText"/>
            </w:rPr>
            <w:t>Click here to enter text.</w:t>
          </w:r>
        </w:p>
      </w:docPartBody>
    </w:docPart>
    <w:docPart>
      <w:docPartPr>
        <w:name w:val="E04393D9D5644238BFED26D831F15D09"/>
        <w:category>
          <w:name w:val="General"/>
          <w:gallery w:val="placeholder"/>
        </w:category>
        <w:types>
          <w:type w:val="bbPlcHdr"/>
        </w:types>
        <w:behaviors>
          <w:behavior w:val="content"/>
        </w:behaviors>
        <w:guid w:val="{B9180A59-CD0F-476D-9BB7-B1E19C306FB5}"/>
      </w:docPartPr>
      <w:docPartBody>
        <w:p w:rsidR="00904B8C" w:rsidRDefault="009C18E9" w:rsidP="009C18E9">
          <w:pPr>
            <w:pStyle w:val="E04393D9D5644238BFED26D831F15D09"/>
          </w:pPr>
          <w:r w:rsidRPr="006C43F6">
            <w:rPr>
              <w:rStyle w:val="PlaceholderText"/>
            </w:rPr>
            <w:t>Click here to enter text.</w:t>
          </w:r>
        </w:p>
      </w:docPartBody>
    </w:docPart>
    <w:docPart>
      <w:docPartPr>
        <w:name w:val="FDAE3CCE947A44AB95F9032FACF5252F"/>
        <w:category>
          <w:name w:val="General"/>
          <w:gallery w:val="placeholder"/>
        </w:category>
        <w:types>
          <w:type w:val="bbPlcHdr"/>
        </w:types>
        <w:behaviors>
          <w:behavior w:val="content"/>
        </w:behaviors>
        <w:guid w:val="{3BD46129-F17E-4971-A508-6F531DE40A0E}"/>
      </w:docPartPr>
      <w:docPartBody>
        <w:p w:rsidR="00904B8C" w:rsidRDefault="009C18E9" w:rsidP="009C18E9">
          <w:pPr>
            <w:pStyle w:val="FDAE3CCE947A44AB95F9032FACF5252F"/>
          </w:pPr>
          <w:r w:rsidRPr="006C43F6">
            <w:rPr>
              <w:rStyle w:val="PlaceholderText"/>
            </w:rPr>
            <w:t>Click here to enter text.</w:t>
          </w:r>
        </w:p>
      </w:docPartBody>
    </w:docPart>
    <w:docPart>
      <w:docPartPr>
        <w:name w:val="C24E20D8D98E4CD29CF1B34C5884FC89"/>
        <w:category>
          <w:name w:val="General"/>
          <w:gallery w:val="placeholder"/>
        </w:category>
        <w:types>
          <w:type w:val="bbPlcHdr"/>
        </w:types>
        <w:behaviors>
          <w:behavior w:val="content"/>
        </w:behaviors>
        <w:guid w:val="{BEF8760C-E13C-492C-94A3-2CAE7D1BD89E}"/>
      </w:docPartPr>
      <w:docPartBody>
        <w:p w:rsidR="00904B8C" w:rsidRDefault="009C18E9" w:rsidP="009C18E9">
          <w:pPr>
            <w:pStyle w:val="C24E20D8D98E4CD29CF1B34C5884FC891"/>
          </w:pPr>
          <w:r>
            <w:rPr>
              <w:rStyle w:val="PlaceholderText"/>
            </w:rPr>
            <w:t xml:space="preserve"> </w:t>
          </w:r>
        </w:p>
      </w:docPartBody>
    </w:docPart>
    <w:docPart>
      <w:docPartPr>
        <w:name w:val="12CC752EA2A64D06B06E63AEEE148A1F"/>
        <w:category>
          <w:name w:val="General"/>
          <w:gallery w:val="placeholder"/>
        </w:category>
        <w:types>
          <w:type w:val="bbPlcHdr"/>
        </w:types>
        <w:behaviors>
          <w:behavior w:val="content"/>
        </w:behaviors>
        <w:guid w:val="{285B3B93-15A8-4CBB-8DE5-C4A8BE1816D2}"/>
      </w:docPartPr>
      <w:docPartBody>
        <w:p w:rsidR="00904B8C" w:rsidRDefault="009C18E9" w:rsidP="009C18E9">
          <w:pPr>
            <w:pStyle w:val="12CC752EA2A64D06B06E63AEEE148A1F1"/>
          </w:pPr>
          <w:r>
            <w:rPr>
              <w:rStyle w:val="PlaceholderText"/>
            </w:rPr>
            <w:t xml:space="preserve"> </w:t>
          </w:r>
        </w:p>
      </w:docPartBody>
    </w:docPart>
    <w:docPart>
      <w:docPartPr>
        <w:name w:val="DB9EF3FF1902459A9038E5FA037891A0"/>
        <w:category>
          <w:name w:val="General"/>
          <w:gallery w:val="placeholder"/>
        </w:category>
        <w:types>
          <w:type w:val="bbPlcHdr"/>
        </w:types>
        <w:behaviors>
          <w:behavior w:val="content"/>
        </w:behaviors>
        <w:guid w:val="{715BD2A4-940F-48BE-A487-094035440D5A}"/>
      </w:docPartPr>
      <w:docPartBody>
        <w:p w:rsidR="00904B8C" w:rsidRDefault="009C18E9" w:rsidP="009C18E9">
          <w:pPr>
            <w:pStyle w:val="DB9EF3FF1902459A9038E5FA037891A01"/>
          </w:pPr>
          <w:r>
            <w:rPr>
              <w:rStyle w:val="PlaceholderText"/>
            </w:rPr>
            <w:t xml:space="preserve"> </w:t>
          </w:r>
        </w:p>
      </w:docPartBody>
    </w:docPart>
    <w:docPart>
      <w:docPartPr>
        <w:name w:val="1D93C77B849240C1980D63CD34EC5FAB"/>
        <w:category>
          <w:name w:val="General"/>
          <w:gallery w:val="placeholder"/>
        </w:category>
        <w:types>
          <w:type w:val="bbPlcHdr"/>
        </w:types>
        <w:behaviors>
          <w:behavior w:val="content"/>
        </w:behaviors>
        <w:guid w:val="{8F5DFE68-D3A3-4B2B-9B30-9BA4F5D2FB88}"/>
      </w:docPartPr>
      <w:docPartBody>
        <w:p w:rsidR="00904B8C" w:rsidRDefault="009C18E9" w:rsidP="009C18E9">
          <w:pPr>
            <w:pStyle w:val="1D93C77B849240C1980D63CD34EC5FAB1"/>
          </w:pPr>
          <w:r>
            <w:rPr>
              <w:rStyle w:val="PlaceholderText"/>
            </w:rPr>
            <w:t xml:space="preserve"> </w:t>
          </w:r>
        </w:p>
      </w:docPartBody>
    </w:docPart>
    <w:docPart>
      <w:docPartPr>
        <w:name w:val="00FE53C5AEEC4934928104D341B78C29"/>
        <w:category>
          <w:name w:val="General"/>
          <w:gallery w:val="placeholder"/>
        </w:category>
        <w:types>
          <w:type w:val="bbPlcHdr"/>
        </w:types>
        <w:behaviors>
          <w:behavior w:val="content"/>
        </w:behaviors>
        <w:guid w:val="{BBCABBDA-3122-49AE-9034-79BCF95B43D0}"/>
      </w:docPartPr>
      <w:docPartBody>
        <w:p w:rsidR="00904B8C" w:rsidRDefault="009C18E9" w:rsidP="009C18E9">
          <w:pPr>
            <w:pStyle w:val="00FE53C5AEEC4934928104D341B78C291"/>
          </w:pPr>
          <w:r>
            <w:rPr>
              <w:rStyle w:val="PlaceholderText"/>
            </w:rPr>
            <w:t xml:space="preserve"> </w:t>
          </w:r>
        </w:p>
      </w:docPartBody>
    </w:docPart>
    <w:docPart>
      <w:docPartPr>
        <w:name w:val="41C3470DEB1B4F33A737FAC9889BA2FD"/>
        <w:category>
          <w:name w:val="General"/>
          <w:gallery w:val="placeholder"/>
        </w:category>
        <w:types>
          <w:type w:val="bbPlcHdr"/>
        </w:types>
        <w:behaviors>
          <w:behavior w:val="content"/>
        </w:behaviors>
        <w:guid w:val="{9E02BDF0-BC49-43BA-B45C-AD194574BC1E}"/>
      </w:docPartPr>
      <w:docPartBody>
        <w:p w:rsidR="00904B8C" w:rsidRDefault="009C18E9" w:rsidP="009C18E9">
          <w:pPr>
            <w:pStyle w:val="41C3470DEB1B4F33A737FAC9889BA2FD1"/>
          </w:pPr>
          <w:r>
            <w:rPr>
              <w:rStyle w:val="PlaceholderText"/>
            </w:rPr>
            <w:t xml:space="preserve"> </w:t>
          </w:r>
        </w:p>
      </w:docPartBody>
    </w:docPart>
    <w:docPart>
      <w:docPartPr>
        <w:name w:val="4D85C5B50C9F4098B3658AF0E5258E71"/>
        <w:category>
          <w:name w:val="General"/>
          <w:gallery w:val="placeholder"/>
        </w:category>
        <w:types>
          <w:type w:val="bbPlcHdr"/>
        </w:types>
        <w:behaviors>
          <w:behavior w:val="content"/>
        </w:behaviors>
        <w:guid w:val="{08A0DE53-6A67-48C0-A0B1-DDE3F5FBC0B1}"/>
      </w:docPartPr>
      <w:docPartBody>
        <w:p w:rsidR="00904B8C" w:rsidRDefault="009C18E9" w:rsidP="009C18E9">
          <w:pPr>
            <w:pStyle w:val="4D85C5B50C9F4098B3658AF0E5258E711"/>
          </w:pPr>
          <w:r>
            <w:rPr>
              <w:rStyle w:val="PlaceholderText"/>
            </w:rPr>
            <w:t xml:space="preserve"> </w:t>
          </w:r>
        </w:p>
      </w:docPartBody>
    </w:docPart>
    <w:docPart>
      <w:docPartPr>
        <w:name w:val="7775CE690A7C412F9EDE56E470014736"/>
        <w:category>
          <w:name w:val="General"/>
          <w:gallery w:val="placeholder"/>
        </w:category>
        <w:types>
          <w:type w:val="bbPlcHdr"/>
        </w:types>
        <w:behaviors>
          <w:behavior w:val="content"/>
        </w:behaviors>
        <w:guid w:val="{10EDE90D-AB41-4BF9-BCD3-0281521F64E3}"/>
      </w:docPartPr>
      <w:docPartBody>
        <w:p w:rsidR="00904B8C" w:rsidRDefault="009C18E9" w:rsidP="009C18E9">
          <w:pPr>
            <w:pStyle w:val="7775CE690A7C412F9EDE56E4700147361"/>
          </w:pPr>
          <w:r>
            <w:rPr>
              <w:rStyle w:val="PlaceholderText"/>
            </w:rPr>
            <w:t xml:space="preserve"> </w:t>
          </w:r>
        </w:p>
      </w:docPartBody>
    </w:docPart>
    <w:docPart>
      <w:docPartPr>
        <w:name w:val="FCD2074A9256426ABB9753C72447531A"/>
        <w:category>
          <w:name w:val="General"/>
          <w:gallery w:val="placeholder"/>
        </w:category>
        <w:types>
          <w:type w:val="bbPlcHdr"/>
        </w:types>
        <w:behaviors>
          <w:behavior w:val="content"/>
        </w:behaviors>
        <w:guid w:val="{A70FC873-2187-40F4-A4D6-0BC4BE76A106}"/>
      </w:docPartPr>
      <w:docPartBody>
        <w:p w:rsidR="00904B8C" w:rsidRDefault="009C18E9" w:rsidP="009C18E9">
          <w:pPr>
            <w:pStyle w:val="FCD2074A9256426ABB9753C72447531A1"/>
          </w:pPr>
          <w:r>
            <w:rPr>
              <w:rStyle w:val="PlaceholderText"/>
            </w:rPr>
            <w:t xml:space="preserve"> </w:t>
          </w:r>
        </w:p>
      </w:docPartBody>
    </w:docPart>
    <w:docPart>
      <w:docPartPr>
        <w:name w:val="15C79417ADEC4EF999C04E917719F2BA"/>
        <w:category>
          <w:name w:val="General"/>
          <w:gallery w:val="placeholder"/>
        </w:category>
        <w:types>
          <w:type w:val="bbPlcHdr"/>
        </w:types>
        <w:behaviors>
          <w:behavior w:val="content"/>
        </w:behaviors>
        <w:guid w:val="{0A940375-281C-4B01-AB53-B532191C18F4}"/>
      </w:docPartPr>
      <w:docPartBody>
        <w:p w:rsidR="00904B8C" w:rsidRDefault="009C18E9" w:rsidP="009C18E9">
          <w:pPr>
            <w:pStyle w:val="15C79417ADEC4EF999C04E917719F2BA1"/>
          </w:pPr>
          <w:r>
            <w:rPr>
              <w:rStyle w:val="PlaceholderText"/>
            </w:rPr>
            <w:t xml:space="preserve"> </w:t>
          </w:r>
        </w:p>
      </w:docPartBody>
    </w:docPart>
    <w:docPart>
      <w:docPartPr>
        <w:name w:val="6882FBE2FB274C0F952600148BC456D2"/>
        <w:category>
          <w:name w:val="General"/>
          <w:gallery w:val="placeholder"/>
        </w:category>
        <w:types>
          <w:type w:val="bbPlcHdr"/>
        </w:types>
        <w:behaviors>
          <w:behavior w:val="content"/>
        </w:behaviors>
        <w:guid w:val="{9A238EE4-56DC-4834-B048-A46374793B3E}"/>
      </w:docPartPr>
      <w:docPartBody>
        <w:p w:rsidR="00904B8C" w:rsidRDefault="009C18E9" w:rsidP="009C18E9">
          <w:pPr>
            <w:pStyle w:val="6882FBE2FB274C0F952600148BC456D21"/>
          </w:pPr>
          <w:r>
            <w:rPr>
              <w:rStyle w:val="PlaceholderText"/>
            </w:rPr>
            <w:t xml:space="preserve"> </w:t>
          </w:r>
        </w:p>
      </w:docPartBody>
    </w:docPart>
    <w:docPart>
      <w:docPartPr>
        <w:name w:val="A445110B287E4EA1BA0F5A85CB70C235"/>
        <w:category>
          <w:name w:val="General"/>
          <w:gallery w:val="placeholder"/>
        </w:category>
        <w:types>
          <w:type w:val="bbPlcHdr"/>
        </w:types>
        <w:behaviors>
          <w:behavior w:val="content"/>
        </w:behaviors>
        <w:guid w:val="{AB69C294-792F-4FCB-83BD-51A6864A61D5}"/>
      </w:docPartPr>
      <w:docPartBody>
        <w:p w:rsidR="00904B8C" w:rsidRDefault="009C18E9" w:rsidP="009C18E9">
          <w:pPr>
            <w:pStyle w:val="A445110B287E4EA1BA0F5A85CB70C2351"/>
          </w:pPr>
          <w:r>
            <w:rPr>
              <w:rStyle w:val="PlaceholderText"/>
            </w:rPr>
            <w:t xml:space="preserve"> </w:t>
          </w:r>
        </w:p>
      </w:docPartBody>
    </w:docPart>
    <w:docPart>
      <w:docPartPr>
        <w:name w:val="27987DA819724573B2F8DDD5608E98D8"/>
        <w:category>
          <w:name w:val="General"/>
          <w:gallery w:val="placeholder"/>
        </w:category>
        <w:types>
          <w:type w:val="bbPlcHdr"/>
        </w:types>
        <w:behaviors>
          <w:behavior w:val="content"/>
        </w:behaviors>
        <w:guid w:val="{B0B30B3E-2E01-429C-841F-520285790862}"/>
      </w:docPartPr>
      <w:docPartBody>
        <w:p w:rsidR="00904B8C" w:rsidRDefault="009C18E9" w:rsidP="009C18E9">
          <w:pPr>
            <w:pStyle w:val="27987DA819724573B2F8DDD5608E98D81"/>
          </w:pPr>
          <w:r>
            <w:rPr>
              <w:rStyle w:val="PlaceholderText"/>
            </w:rPr>
            <w:t xml:space="preserve"> </w:t>
          </w:r>
        </w:p>
      </w:docPartBody>
    </w:docPart>
    <w:docPart>
      <w:docPartPr>
        <w:name w:val="EDDF30AA138745088D9619E18265DE71"/>
        <w:category>
          <w:name w:val="General"/>
          <w:gallery w:val="placeholder"/>
        </w:category>
        <w:types>
          <w:type w:val="bbPlcHdr"/>
        </w:types>
        <w:behaviors>
          <w:behavior w:val="content"/>
        </w:behaviors>
        <w:guid w:val="{DE50161C-B5C2-4408-AD77-6F118EB9911A}"/>
      </w:docPartPr>
      <w:docPartBody>
        <w:p w:rsidR="00904B8C" w:rsidRDefault="009C18E9" w:rsidP="009C18E9">
          <w:pPr>
            <w:pStyle w:val="EDDF30AA138745088D9619E18265DE711"/>
          </w:pPr>
          <w:r>
            <w:rPr>
              <w:rStyle w:val="PlaceholderText"/>
            </w:rPr>
            <w:t xml:space="preserve"> </w:t>
          </w:r>
        </w:p>
      </w:docPartBody>
    </w:docPart>
    <w:docPart>
      <w:docPartPr>
        <w:name w:val="36DD0FAD3AA34D2DA2133D3701A468F1"/>
        <w:category>
          <w:name w:val="General"/>
          <w:gallery w:val="placeholder"/>
        </w:category>
        <w:types>
          <w:type w:val="bbPlcHdr"/>
        </w:types>
        <w:behaviors>
          <w:behavior w:val="content"/>
        </w:behaviors>
        <w:guid w:val="{AAC3CF6C-2195-4258-8055-B9BF6C282E2B}"/>
      </w:docPartPr>
      <w:docPartBody>
        <w:p w:rsidR="00904B8C" w:rsidRDefault="009C18E9" w:rsidP="009C18E9">
          <w:pPr>
            <w:pStyle w:val="36DD0FAD3AA34D2DA2133D3701A468F11"/>
          </w:pPr>
          <w:r>
            <w:rPr>
              <w:rStyle w:val="PlaceholderText"/>
            </w:rPr>
            <w:t xml:space="preserve"> </w:t>
          </w:r>
        </w:p>
      </w:docPartBody>
    </w:docPart>
    <w:docPart>
      <w:docPartPr>
        <w:name w:val="B5C3B204BF184CB1A834E9D976882D1A"/>
        <w:category>
          <w:name w:val="General"/>
          <w:gallery w:val="placeholder"/>
        </w:category>
        <w:types>
          <w:type w:val="bbPlcHdr"/>
        </w:types>
        <w:behaviors>
          <w:behavior w:val="content"/>
        </w:behaviors>
        <w:guid w:val="{D20CDF7B-150D-4C1C-85BC-C204C45967BD}"/>
      </w:docPartPr>
      <w:docPartBody>
        <w:p w:rsidR="00904B8C" w:rsidRDefault="009C18E9" w:rsidP="009C18E9">
          <w:pPr>
            <w:pStyle w:val="B5C3B204BF184CB1A834E9D976882D1A1"/>
          </w:pPr>
          <w:r>
            <w:rPr>
              <w:rStyle w:val="PlaceholderText"/>
            </w:rPr>
            <w:t xml:space="preserve"> </w:t>
          </w:r>
        </w:p>
      </w:docPartBody>
    </w:docPart>
    <w:docPart>
      <w:docPartPr>
        <w:name w:val="70E87A456C5D4C18BB99278B35B1EAC0"/>
        <w:category>
          <w:name w:val="General"/>
          <w:gallery w:val="placeholder"/>
        </w:category>
        <w:types>
          <w:type w:val="bbPlcHdr"/>
        </w:types>
        <w:behaviors>
          <w:behavior w:val="content"/>
        </w:behaviors>
        <w:guid w:val="{A716AE50-BC80-4C51-BE20-297446AF0D14}"/>
      </w:docPartPr>
      <w:docPartBody>
        <w:p w:rsidR="00904B8C" w:rsidRDefault="009C18E9" w:rsidP="009C18E9">
          <w:pPr>
            <w:pStyle w:val="70E87A456C5D4C18BB99278B35B1EAC01"/>
          </w:pPr>
          <w:r>
            <w:rPr>
              <w:rStyle w:val="PlaceholderText"/>
            </w:rPr>
            <w:t xml:space="preserve"> </w:t>
          </w:r>
        </w:p>
      </w:docPartBody>
    </w:docPart>
    <w:docPart>
      <w:docPartPr>
        <w:name w:val="06B235C9B8074A118BB801234FC5CBF0"/>
        <w:category>
          <w:name w:val="General"/>
          <w:gallery w:val="placeholder"/>
        </w:category>
        <w:types>
          <w:type w:val="bbPlcHdr"/>
        </w:types>
        <w:behaviors>
          <w:behavior w:val="content"/>
        </w:behaviors>
        <w:guid w:val="{569E22B7-16D3-422B-9F2C-B9C398CB9A82}"/>
      </w:docPartPr>
      <w:docPartBody>
        <w:p w:rsidR="00904B8C" w:rsidRDefault="009C18E9" w:rsidP="009C18E9">
          <w:pPr>
            <w:pStyle w:val="06B235C9B8074A118BB801234FC5CBF01"/>
          </w:pPr>
          <w:r>
            <w:rPr>
              <w:rStyle w:val="PlaceholderText"/>
            </w:rPr>
            <w:t xml:space="preserve"> </w:t>
          </w:r>
        </w:p>
      </w:docPartBody>
    </w:docPart>
    <w:docPart>
      <w:docPartPr>
        <w:name w:val="E6698CE3803145F49063261A76E0D351"/>
        <w:category>
          <w:name w:val="General"/>
          <w:gallery w:val="placeholder"/>
        </w:category>
        <w:types>
          <w:type w:val="bbPlcHdr"/>
        </w:types>
        <w:behaviors>
          <w:behavior w:val="content"/>
        </w:behaviors>
        <w:guid w:val="{09AA8969-1D68-4218-8483-40998712968A}"/>
      </w:docPartPr>
      <w:docPartBody>
        <w:p w:rsidR="00904B8C" w:rsidRDefault="009C18E9" w:rsidP="009C18E9">
          <w:pPr>
            <w:pStyle w:val="E6698CE3803145F49063261A76E0D3511"/>
          </w:pPr>
          <w:r>
            <w:rPr>
              <w:rStyle w:val="PlaceholderText"/>
            </w:rPr>
            <w:t xml:space="preserve"> </w:t>
          </w:r>
        </w:p>
      </w:docPartBody>
    </w:docPart>
    <w:docPart>
      <w:docPartPr>
        <w:name w:val="8C7561E13F964B42A9D7A091E8C13346"/>
        <w:category>
          <w:name w:val="General"/>
          <w:gallery w:val="placeholder"/>
        </w:category>
        <w:types>
          <w:type w:val="bbPlcHdr"/>
        </w:types>
        <w:behaviors>
          <w:behavior w:val="content"/>
        </w:behaviors>
        <w:guid w:val="{8BAF48B1-8449-4ECC-A963-61B72911EB53}"/>
      </w:docPartPr>
      <w:docPartBody>
        <w:p w:rsidR="00904B8C" w:rsidRDefault="009C18E9" w:rsidP="009C18E9">
          <w:pPr>
            <w:pStyle w:val="8C7561E13F964B42A9D7A091E8C133461"/>
          </w:pPr>
          <w:r>
            <w:rPr>
              <w:rStyle w:val="PlaceholderText"/>
            </w:rPr>
            <w:t xml:space="preserve"> </w:t>
          </w:r>
        </w:p>
      </w:docPartBody>
    </w:docPart>
    <w:docPart>
      <w:docPartPr>
        <w:name w:val="A94827E2BA374192A01862FE69B52557"/>
        <w:category>
          <w:name w:val="General"/>
          <w:gallery w:val="placeholder"/>
        </w:category>
        <w:types>
          <w:type w:val="bbPlcHdr"/>
        </w:types>
        <w:behaviors>
          <w:behavior w:val="content"/>
        </w:behaviors>
        <w:guid w:val="{EAD4A04B-003C-4B53-8759-3750FA40405E}"/>
      </w:docPartPr>
      <w:docPartBody>
        <w:p w:rsidR="00904B8C" w:rsidRDefault="009C18E9" w:rsidP="009C18E9">
          <w:pPr>
            <w:pStyle w:val="A94827E2BA374192A01862FE69B525571"/>
          </w:pPr>
          <w:r>
            <w:rPr>
              <w:rStyle w:val="PlaceholderText"/>
            </w:rPr>
            <w:t xml:space="preserve"> </w:t>
          </w:r>
        </w:p>
      </w:docPartBody>
    </w:docPart>
    <w:docPart>
      <w:docPartPr>
        <w:name w:val="B7650FA9F94D4FB5A22EC2B9BAC5F0D2"/>
        <w:category>
          <w:name w:val="General"/>
          <w:gallery w:val="placeholder"/>
        </w:category>
        <w:types>
          <w:type w:val="bbPlcHdr"/>
        </w:types>
        <w:behaviors>
          <w:behavior w:val="content"/>
        </w:behaviors>
        <w:guid w:val="{507FE359-753F-4517-9361-F3626F88E60A}"/>
      </w:docPartPr>
      <w:docPartBody>
        <w:p w:rsidR="00904B8C" w:rsidRDefault="009C18E9" w:rsidP="009C18E9">
          <w:pPr>
            <w:pStyle w:val="B7650FA9F94D4FB5A22EC2B9BAC5F0D21"/>
          </w:pPr>
          <w:r>
            <w:rPr>
              <w:rStyle w:val="PlaceholderText"/>
            </w:rPr>
            <w:t xml:space="preserve"> </w:t>
          </w:r>
        </w:p>
      </w:docPartBody>
    </w:docPart>
    <w:docPart>
      <w:docPartPr>
        <w:name w:val="427088AEB38F4D92ABDD4504E84E3E19"/>
        <w:category>
          <w:name w:val="General"/>
          <w:gallery w:val="placeholder"/>
        </w:category>
        <w:types>
          <w:type w:val="bbPlcHdr"/>
        </w:types>
        <w:behaviors>
          <w:behavior w:val="content"/>
        </w:behaviors>
        <w:guid w:val="{7F8E850F-28A6-4141-A791-CE0AE860792F}"/>
      </w:docPartPr>
      <w:docPartBody>
        <w:p w:rsidR="00904B8C" w:rsidRDefault="009C18E9" w:rsidP="009C18E9">
          <w:pPr>
            <w:pStyle w:val="427088AEB38F4D92ABDD4504E84E3E191"/>
          </w:pPr>
          <w:r>
            <w:rPr>
              <w:rStyle w:val="PlaceholderText"/>
            </w:rPr>
            <w:t xml:space="preserve"> </w:t>
          </w:r>
        </w:p>
      </w:docPartBody>
    </w:docPart>
    <w:docPart>
      <w:docPartPr>
        <w:name w:val="E2679902E35C46BEA99A8F117224412A"/>
        <w:category>
          <w:name w:val="General"/>
          <w:gallery w:val="placeholder"/>
        </w:category>
        <w:types>
          <w:type w:val="bbPlcHdr"/>
        </w:types>
        <w:behaviors>
          <w:behavior w:val="content"/>
        </w:behaviors>
        <w:guid w:val="{93B3A72E-6550-4EAA-A330-01804A8940D3}"/>
      </w:docPartPr>
      <w:docPartBody>
        <w:p w:rsidR="00904B8C" w:rsidRDefault="009C18E9" w:rsidP="009C18E9">
          <w:pPr>
            <w:pStyle w:val="E2679902E35C46BEA99A8F117224412A1"/>
          </w:pPr>
          <w:r>
            <w:rPr>
              <w:rStyle w:val="PlaceholderText"/>
            </w:rPr>
            <w:t xml:space="preserve"> </w:t>
          </w:r>
        </w:p>
      </w:docPartBody>
    </w:docPart>
    <w:docPart>
      <w:docPartPr>
        <w:name w:val="9CA38990BE2349089F7E12643DD370F1"/>
        <w:category>
          <w:name w:val="General"/>
          <w:gallery w:val="placeholder"/>
        </w:category>
        <w:types>
          <w:type w:val="bbPlcHdr"/>
        </w:types>
        <w:behaviors>
          <w:behavior w:val="content"/>
        </w:behaviors>
        <w:guid w:val="{3ECB828D-E715-40A8-A0C0-45245A69EED6}"/>
      </w:docPartPr>
      <w:docPartBody>
        <w:p w:rsidR="00904B8C" w:rsidRDefault="009C18E9" w:rsidP="009C18E9">
          <w:pPr>
            <w:pStyle w:val="9CA38990BE2349089F7E12643DD370F11"/>
          </w:pPr>
          <w:r>
            <w:rPr>
              <w:rStyle w:val="PlaceholderText"/>
            </w:rPr>
            <w:t xml:space="preserve"> </w:t>
          </w:r>
        </w:p>
      </w:docPartBody>
    </w:docPart>
    <w:docPart>
      <w:docPartPr>
        <w:name w:val="5F7FDE3F865545B985726AF547A10AE9"/>
        <w:category>
          <w:name w:val="General"/>
          <w:gallery w:val="placeholder"/>
        </w:category>
        <w:types>
          <w:type w:val="bbPlcHdr"/>
        </w:types>
        <w:behaviors>
          <w:behavior w:val="content"/>
        </w:behaviors>
        <w:guid w:val="{EB5F98CD-43EA-464A-81FC-D8C75353AB24}"/>
      </w:docPartPr>
      <w:docPartBody>
        <w:p w:rsidR="00904B8C" w:rsidRDefault="009C18E9" w:rsidP="009C18E9">
          <w:pPr>
            <w:pStyle w:val="5F7FDE3F865545B985726AF547A10AE91"/>
          </w:pPr>
          <w:r>
            <w:rPr>
              <w:rStyle w:val="PlaceholderText"/>
            </w:rPr>
            <w:t xml:space="preserve"> </w:t>
          </w:r>
        </w:p>
      </w:docPartBody>
    </w:docPart>
    <w:docPart>
      <w:docPartPr>
        <w:name w:val="6710233DDBA14BA1AC3AFCB5A09ED0B3"/>
        <w:category>
          <w:name w:val="General"/>
          <w:gallery w:val="placeholder"/>
        </w:category>
        <w:types>
          <w:type w:val="bbPlcHdr"/>
        </w:types>
        <w:behaviors>
          <w:behavior w:val="content"/>
        </w:behaviors>
        <w:guid w:val="{8799F3AE-3437-4501-93D0-26D0180E1B2A}"/>
      </w:docPartPr>
      <w:docPartBody>
        <w:p w:rsidR="00904B8C" w:rsidRDefault="009C18E9" w:rsidP="009C18E9">
          <w:pPr>
            <w:pStyle w:val="6710233DDBA14BA1AC3AFCB5A09ED0B31"/>
          </w:pPr>
          <w:r>
            <w:rPr>
              <w:rStyle w:val="PlaceholderText"/>
            </w:rPr>
            <w:t xml:space="preserve"> </w:t>
          </w:r>
        </w:p>
      </w:docPartBody>
    </w:docPart>
    <w:docPart>
      <w:docPartPr>
        <w:name w:val="B27F679D778844AD916F6A148CAC692D"/>
        <w:category>
          <w:name w:val="General"/>
          <w:gallery w:val="placeholder"/>
        </w:category>
        <w:types>
          <w:type w:val="bbPlcHdr"/>
        </w:types>
        <w:behaviors>
          <w:behavior w:val="content"/>
        </w:behaviors>
        <w:guid w:val="{D9FAD590-DC9E-4822-9BC5-6E60AF9EF702}"/>
      </w:docPartPr>
      <w:docPartBody>
        <w:p w:rsidR="00904B8C" w:rsidRDefault="009C18E9" w:rsidP="009C18E9">
          <w:pPr>
            <w:pStyle w:val="B27F679D778844AD916F6A148CAC692D1"/>
          </w:pPr>
          <w:r>
            <w:rPr>
              <w:rStyle w:val="PlaceholderText"/>
            </w:rPr>
            <w:t xml:space="preserve"> </w:t>
          </w:r>
        </w:p>
      </w:docPartBody>
    </w:docPart>
    <w:docPart>
      <w:docPartPr>
        <w:name w:val="8A96CAA5BEFD405B9C074E48E01084BA"/>
        <w:category>
          <w:name w:val="General"/>
          <w:gallery w:val="placeholder"/>
        </w:category>
        <w:types>
          <w:type w:val="bbPlcHdr"/>
        </w:types>
        <w:behaviors>
          <w:behavior w:val="content"/>
        </w:behaviors>
        <w:guid w:val="{08150701-F89D-430B-B9BC-E6A39982E7CD}"/>
      </w:docPartPr>
      <w:docPartBody>
        <w:p w:rsidR="00904B8C" w:rsidRDefault="009C18E9" w:rsidP="009C18E9">
          <w:pPr>
            <w:pStyle w:val="8A96CAA5BEFD405B9C074E48E01084BA1"/>
          </w:pPr>
          <w:r>
            <w:rPr>
              <w:rStyle w:val="PlaceholderText"/>
            </w:rPr>
            <w:t xml:space="preserve"> </w:t>
          </w:r>
        </w:p>
      </w:docPartBody>
    </w:docPart>
    <w:docPart>
      <w:docPartPr>
        <w:name w:val="8E72A785424249B2BFA811B785B5B303"/>
        <w:category>
          <w:name w:val="General"/>
          <w:gallery w:val="placeholder"/>
        </w:category>
        <w:types>
          <w:type w:val="bbPlcHdr"/>
        </w:types>
        <w:behaviors>
          <w:behavior w:val="content"/>
        </w:behaviors>
        <w:guid w:val="{32CC3F70-B955-485E-B662-CF3BE68EC35F}"/>
      </w:docPartPr>
      <w:docPartBody>
        <w:p w:rsidR="00904B8C" w:rsidRDefault="009C18E9" w:rsidP="009C18E9">
          <w:pPr>
            <w:pStyle w:val="8E72A785424249B2BFA811B785B5B3031"/>
          </w:pPr>
          <w:r>
            <w:rPr>
              <w:rStyle w:val="PlaceholderText"/>
            </w:rPr>
            <w:t xml:space="preserve"> </w:t>
          </w:r>
        </w:p>
      </w:docPartBody>
    </w:docPart>
    <w:docPart>
      <w:docPartPr>
        <w:name w:val="A6015C42957D46FD830ABC1EFF1C50CF"/>
        <w:category>
          <w:name w:val="General"/>
          <w:gallery w:val="placeholder"/>
        </w:category>
        <w:types>
          <w:type w:val="bbPlcHdr"/>
        </w:types>
        <w:behaviors>
          <w:behavior w:val="content"/>
        </w:behaviors>
        <w:guid w:val="{62DC7835-970A-4F6F-977B-B9CD0592386F}"/>
      </w:docPartPr>
      <w:docPartBody>
        <w:p w:rsidR="00904B8C" w:rsidRDefault="009C18E9" w:rsidP="009C18E9">
          <w:pPr>
            <w:pStyle w:val="A6015C42957D46FD830ABC1EFF1C50CF1"/>
          </w:pPr>
          <w:r>
            <w:rPr>
              <w:rStyle w:val="PlaceholderText"/>
            </w:rPr>
            <w:t xml:space="preserve"> </w:t>
          </w:r>
        </w:p>
      </w:docPartBody>
    </w:docPart>
    <w:docPart>
      <w:docPartPr>
        <w:name w:val="84610367756A43C3A3AE597C220FC885"/>
        <w:category>
          <w:name w:val="General"/>
          <w:gallery w:val="placeholder"/>
        </w:category>
        <w:types>
          <w:type w:val="bbPlcHdr"/>
        </w:types>
        <w:behaviors>
          <w:behavior w:val="content"/>
        </w:behaviors>
        <w:guid w:val="{0D59FC7B-DBE6-4F5B-B537-504D216C66EF}"/>
      </w:docPartPr>
      <w:docPartBody>
        <w:p w:rsidR="00904B8C" w:rsidRDefault="009C18E9" w:rsidP="009C18E9">
          <w:pPr>
            <w:pStyle w:val="84610367756A43C3A3AE597C220FC8851"/>
          </w:pPr>
          <w:r>
            <w:rPr>
              <w:rStyle w:val="PlaceholderText"/>
            </w:rPr>
            <w:t xml:space="preserve"> </w:t>
          </w:r>
        </w:p>
      </w:docPartBody>
    </w:docPart>
    <w:docPart>
      <w:docPartPr>
        <w:name w:val="CA6D031F9D604C5DAFE4A1A79104C928"/>
        <w:category>
          <w:name w:val="General"/>
          <w:gallery w:val="placeholder"/>
        </w:category>
        <w:types>
          <w:type w:val="bbPlcHdr"/>
        </w:types>
        <w:behaviors>
          <w:behavior w:val="content"/>
        </w:behaviors>
        <w:guid w:val="{0975FD63-9C34-4679-B109-9CF0DC96BEBF}"/>
      </w:docPartPr>
      <w:docPartBody>
        <w:p w:rsidR="00904B8C" w:rsidRDefault="009C18E9" w:rsidP="009C18E9">
          <w:pPr>
            <w:pStyle w:val="CA6D031F9D604C5DAFE4A1A79104C9281"/>
          </w:pPr>
          <w:r>
            <w:rPr>
              <w:rStyle w:val="PlaceholderText"/>
            </w:rPr>
            <w:t xml:space="preserve"> </w:t>
          </w:r>
        </w:p>
      </w:docPartBody>
    </w:docPart>
    <w:docPart>
      <w:docPartPr>
        <w:name w:val="03E96BE69FF24C748CC2396C12D5EF25"/>
        <w:category>
          <w:name w:val="General"/>
          <w:gallery w:val="placeholder"/>
        </w:category>
        <w:types>
          <w:type w:val="bbPlcHdr"/>
        </w:types>
        <w:behaviors>
          <w:behavior w:val="content"/>
        </w:behaviors>
        <w:guid w:val="{5B974742-87B1-4293-96D0-F130D5C80C23}"/>
      </w:docPartPr>
      <w:docPartBody>
        <w:p w:rsidR="00904B8C" w:rsidRDefault="009C18E9" w:rsidP="009C18E9">
          <w:pPr>
            <w:pStyle w:val="03E96BE69FF24C748CC2396C12D5EF251"/>
          </w:pPr>
          <w:r>
            <w:rPr>
              <w:rStyle w:val="PlaceholderText"/>
            </w:rPr>
            <w:t xml:space="preserve"> </w:t>
          </w:r>
        </w:p>
      </w:docPartBody>
    </w:docPart>
    <w:docPart>
      <w:docPartPr>
        <w:name w:val="3B8026FE6F5D4C2186FA581F382E0295"/>
        <w:category>
          <w:name w:val="General"/>
          <w:gallery w:val="placeholder"/>
        </w:category>
        <w:types>
          <w:type w:val="bbPlcHdr"/>
        </w:types>
        <w:behaviors>
          <w:behavior w:val="content"/>
        </w:behaviors>
        <w:guid w:val="{AB64E360-3EF8-4369-B46B-C764EF986ABD}"/>
      </w:docPartPr>
      <w:docPartBody>
        <w:p w:rsidR="00904B8C" w:rsidRDefault="009C18E9" w:rsidP="009C18E9">
          <w:pPr>
            <w:pStyle w:val="3B8026FE6F5D4C2186FA581F382E02951"/>
          </w:pPr>
          <w:r>
            <w:rPr>
              <w:rStyle w:val="PlaceholderText"/>
            </w:rPr>
            <w:t xml:space="preserve"> </w:t>
          </w:r>
        </w:p>
      </w:docPartBody>
    </w:docPart>
    <w:docPart>
      <w:docPartPr>
        <w:name w:val="0AD7327C2DA44AE1A396BC2150E1D1F1"/>
        <w:category>
          <w:name w:val="General"/>
          <w:gallery w:val="placeholder"/>
        </w:category>
        <w:types>
          <w:type w:val="bbPlcHdr"/>
        </w:types>
        <w:behaviors>
          <w:behavior w:val="content"/>
        </w:behaviors>
        <w:guid w:val="{9F5F1B94-159A-4736-B9D3-AE0673D39FC3}"/>
      </w:docPartPr>
      <w:docPartBody>
        <w:p w:rsidR="00904B8C" w:rsidRDefault="009C18E9" w:rsidP="009C18E9">
          <w:pPr>
            <w:pStyle w:val="0AD7327C2DA44AE1A396BC2150E1D1F11"/>
          </w:pPr>
          <w:r>
            <w:rPr>
              <w:rStyle w:val="PlaceholderText"/>
            </w:rPr>
            <w:t xml:space="preserve"> </w:t>
          </w:r>
        </w:p>
      </w:docPartBody>
    </w:docPart>
    <w:docPart>
      <w:docPartPr>
        <w:name w:val="EDBE5974FA764421B3171B820A7CEE70"/>
        <w:category>
          <w:name w:val="General"/>
          <w:gallery w:val="placeholder"/>
        </w:category>
        <w:types>
          <w:type w:val="bbPlcHdr"/>
        </w:types>
        <w:behaviors>
          <w:behavior w:val="content"/>
        </w:behaviors>
        <w:guid w:val="{F5B36BA5-1976-4B04-BC47-506368790297}"/>
      </w:docPartPr>
      <w:docPartBody>
        <w:p w:rsidR="00904B8C" w:rsidRDefault="009C18E9" w:rsidP="009C18E9">
          <w:pPr>
            <w:pStyle w:val="EDBE5974FA764421B3171B820A7CEE701"/>
          </w:pPr>
          <w:r>
            <w:rPr>
              <w:rStyle w:val="PlaceholderText"/>
            </w:rPr>
            <w:t xml:space="preserve"> </w:t>
          </w:r>
        </w:p>
      </w:docPartBody>
    </w:docPart>
    <w:docPart>
      <w:docPartPr>
        <w:name w:val="5000C918CDEF47739FF41F5D6E25EEA3"/>
        <w:category>
          <w:name w:val="General"/>
          <w:gallery w:val="placeholder"/>
        </w:category>
        <w:types>
          <w:type w:val="bbPlcHdr"/>
        </w:types>
        <w:behaviors>
          <w:behavior w:val="content"/>
        </w:behaviors>
        <w:guid w:val="{9FE0D847-C76D-4309-94B3-28045A651FDA}"/>
      </w:docPartPr>
      <w:docPartBody>
        <w:p w:rsidR="00904B8C" w:rsidRDefault="009C18E9" w:rsidP="009C18E9">
          <w:pPr>
            <w:pStyle w:val="5000C918CDEF47739FF41F5D6E25EEA31"/>
          </w:pPr>
          <w:r>
            <w:rPr>
              <w:rStyle w:val="PlaceholderText"/>
            </w:rPr>
            <w:t xml:space="preserve"> </w:t>
          </w:r>
        </w:p>
      </w:docPartBody>
    </w:docPart>
    <w:docPart>
      <w:docPartPr>
        <w:name w:val="DCAE25C76A284C968847A748BCB2555C"/>
        <w:category>
          <w:name w:val="General"/>
          <w:gallery w:val="placeholder"/>
        </w:category>
        <w:types>
          <w:type w:val="bbPlcHdr"/>
        </w:types>
        <w:behaviors>
          <w:behavior w:val="content"/>
        </w:behaviors>
        <w:guid w:val="{6BA3ED85-84A0-4718-A145-FA290256FDC0}"/>
      </w:docPartPr>
      <w:docPartBody>
        <w:p w:rsidR="00904B8C" w:rsidRDefault="009C18E9" w:rsidP="009C18E9">
          <w:pPr>
            <w:pStyle w:val="DCAE25C76A284C968847A748BCB2555C1"/>
          </w:pPr>
          <w:r>
            <w:rPr>
              <w:rStyle w:val="PlaceholderText"/>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5F4D"/>
    <w:rsid w:val="008F2FB0"/>
    <w:rsid w:val="00904B8C"/>
    <w:rsid w:val="009C18E9"/>
    <w:rsid w:val="00A94E39"/>
    <w:rsid w:val="00AD5F4D"/>
    <w:rsid w:val="00C574B6"/>
    <w:rsid w:val="00DA0C5C"/>
    <w:rsid w:val="00E04401"/>
    <w:rsid w:val="00ED5B42"/>
    <w:rsid w:val="00FF4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C18E9"/>
    <w:rPr>
      <w:color w:val="808080"/>
    </w:rPr>
  </w:style>
  <w:style w:type="paragraph" w:customStyle="1" w:styleId="41832FE44FE240E7837A4C65BAF8C521">
    <w:name w:val="41832FE44FE240E7837A4C65BAF8C521"/>
    <w:rsid w:val="00FF4C8C"/>
  </w:style>
  <w:style w:type="paragraph" w:customStyle="1" w:styleId="5144C74AD9774F2782164FBBE4331B2F">
    <w:name w:val="5144C74AD9774F2782164FBBE4331B2F"/>
    <w:rsid w:val="009C18E9"/>
  </w:style>
  <w:style w:type="paragraph" w:customStyle="1" w:styleId="A1853A4FF535433891DFE80BE0ECEADC">
    <w:name w:val="A1853A4FF535433891DFE80BE0ECEADC"/>
    <w:rsid w:val="009C18E9"/>
  </w:style>
  <w:style w:type="paragraph" w:customStyle="1" w:styleId="990242E754D44E4AAAAD55BA6DD05683">
    <w:name w:val="990242E754D44E4AAAAD55BA6DD05683"/>
    <w:rsid w:val="009C18E9"/>
  </w:style>
  <w:style w:type="paragraph" w:customStyle="1" w:styleId="0EDD3EBB1436460F8E6DE98CBC91ED8D">
    <w:name w:val="0EDD3EBB1436460F8E6DE98CBC91ED8D"/>
    <w:rsid w:val="009C18E9"/>
  </w:style>
  <w:style w:type="paragraph" w:customStyle="1" w:styleId="19464270D0FA44368E03437F7C066D6B">
    <w:name w:val="19464270D0FA44368E03437F7C066D6B"/>
    <w:rsid w:val="009C18E9"/>
  </w:style>
  <w:style w:type="paragraph" w:customStyle="1" w:styleId="AB9C895D99E54CF4871DED3487D8835F">
    <w:name w:val="AB9C895D99E54CF4871DED3487D8835F"/>
    <w:rsid w:val="009C18E9"/>
  </w:style>
  <w:style w:type="paragraph" w:customStyle="1" w:styleId="568A4CDEEE69438187BD462F959C34EA">
    <w:name w:val="568A4CDEEE69438187BD462F959C34EA"/>
    <w:rsid w:val="009C18E9"/>
  </w:style>
  <w:style w:type="paragraph" w:customStyle="1" w:styleId="BB7CF1126EBA475482CF31344CE1EF2E">
    <w:name w:val="BB7CF1126EBA475482CF31344CE1EF2E"/>
    <w:rsid w:val="009C18E9"/>
  </w:style>
  <w:style w:type="paragraph" w:customStyle="1" w:styleId="72657D3D5B8C46648889918C5CAF21D6">
    <w:name w:val="72657D3D5B8C46648889918C5CAF21D6"/>
    <w:rsid w:val="009C18E9"/>
  </w:style>
  <w:style w:type="paragraph" w:customStyle="1" w:styleId="F35267DCB56A480A88372813CEF57526">
    <w:name w:val="F35267DCB56A480A88372813CEF57526"/>
    <w:rsid w:val="009C18E9"/>
  </w:style>
  <w:style w:type="paragraph" w:customStyle="1" w:styleId="4BD890513A1843A8AB7B0A8146AE4521">
    <w:name w:val="4BD890513A1843A8AB7B0A8146AE4521"/>
    <w:rsid w:val="009C18E9"/>
  </w:style>
  <w:style w:type="paragraph" w:customStyle="1" w:styleId="CECE240133964B89A0ADD78ECCA99EEA">
    <w:name w:val="CECE240133964B89A0ADD78ECCA99EEA"/>
    <w:rsid w:val="009C18E9"/>
  </w:style>
  <w:style w:type="paragraph" w:customStyle="1" w:styleId="67B500EC340B46FD87BFE469AF80ACA6">
    <w:name w:val="67B500EC340B46FD87BFE469AF80ACA6"/>
    <w:rsid w:val="009C18E9"/>
  </w:style>
  <w:style w:type="paragraph" w:customStyle="1" w:styleId="61067F0F18E144DC8CA2C993065182DD">
    <w:name w:val="61067F0F18E144DC8CA2C993065182DD"/>
    <w:rsid w:val="009C18E9"/>
  </w:style>
  <w:style w:type="paragraph" w:customStyle="1" w:styleId="37C864C3747A4FB7958FDE31C9233688">
    <w:name w:val="37C864C3747A4FB7958FDE31C9233688"/>
    <w:rsid w:val="009C18E9"/>
  </w:style>
  <w:style w:type="paragraph" w:customStyle="1" w:styleId="E04393D9D5644238BFED26D831F15D09">
    <w:name w:val="E04393D9D5644238BFED26D831F15D09"/>
    <w:rsid w:val="009C18E9"/>
  </w:style>
  <w:style w:type="paragraph" w:customStyle="1" w:styleId="FDAE3CCE947A44AB95F9032FACF5252F">
    <w:name w:val="FDAE3CCE947A44AB95F9032FACF5252F"/>
    <w:rsid w:val="009C18E9"/>
  </w:style>
  <w:style w:type="paragraph" w:customStyle="1" w:styleId="CA0798C39AAE4C678395303A89CBA9C31">
    <w:name w:val="CA0798C39AAE4C678395303A89CBA9C31"/>
    <w:rsid w:val="009C18E9"/>
    <w:pPr>
      <w:spacing w:after="0" w:line="240" w:lineRule="auto"/>
    </w:pPr>
    <w:rPr>
      <w:rFonts w:ascii="Calibri" w:hAnsi="Calibri"/>
      <w:b/>
    </w:rPr>
  </w:style>
  <w:style w:type="paragraph" w:customStyle="1" w:styleId="BD70E8DB8D96405E8A3EF51C85038CD52">
    <w:name w:val="BD70E8DB8D96405E8A3EF51C85038CD52"/>
    <w:rsid w:val="009C18E9"/>
    <w:pPr>
      <w:spacing w:after="0" w:line="240" w:lineRule="auto"/>
    </w:pPr>
    <w:rPr>
      <w:sz w:val="24"/>
      <w:szCs w:val="24"/>
    </w:rPr>
  </w:style>
  <w:style w:type="paragraph" w:customStyle="1" w:styleId="A7425C1081B1456BA03132E0FB17BA642">
    <w:name w:val="A7425C1081B1456BA03132E0FB17BA642"/>
    <w:rsid w:val="009C18E9"/>
    <w:pPr>
      <w:spacing w:after="0" w:line="240" w:lineRule="auto"/>
    </w:pPr>
    <w:rPr>
      <w:sz w:val="24"/>
      <w:szCs w:val="24"/>
    </w:rPr>
  </w:style>
  <w:style w:type="paragraph" w:customStyle="1" w:styleId="5C7714E6DC244D9999FA21B3BD8FB54B2">
    <w:name w:val="5C7714E6DC244D9999FA21B3BD8FB54B2"/>
    <w:rsid w:val="009C18E9"/>
    <w:pPr>
      <w:spacing w:after="0" w:line="240" w:lineRule="auto"/>
    </w:pPr>
    <w:rPr>
      <w:sz w:val="24"/>
      <w:szCs w:val="24"/>
    </w:rPr>
  </w:style>
  <w:style w:type="paragraph" w:customStyle="1" w:styleId="9BB0069A70A74A5AACF4812D3C4C2D322">
    <w:name w:val="9BB0069A70A74A5AACF4812D3C4C2D322"/>
    <w:rsid w:val="009C18E9"/>
    <w:pPr>
      <w:spacing w:after="0" w:line="240" w:lineRule="auto"/>
    </w:pPr>
    <w:rPr>
      <w:sz w:val="24"/>
      <w:szCs w:val="24"/>
    </w:rPr>
  </w:style>
  <w:style w:type="paragraph" w:customStyle="1" w:styleId="A0109291156748A4A0AF20BF5725EC432">
    <w:name w:val="A0109291156748A4A0AF20BF5725EC432"/>
    <w:rsid w:val="009C18E9"/>
    <w:pPr>
      <w:spacing w:after="0" w:line="240" w:lineRule="auto"/>
    </w:pPr>
    <w:rPr>
      <w:sz w:val="24"/>
      <w:szCs w:val="24"/>
    </w:rPr>
  </w:style>
  <w:style w:type="paragraph" w:customStyle="1" w:styleId="D059EC83A9E04B74BA2162A53A5ABAB32">
    <w:name w:val="D059EC83A9E04B74BA2162A53A5ABAB32"/>
    <w:rsid w:val="009C18E9"/>
    <w:pPr>
      <w:spacing w:after="0" w:line="240" w:lineRule="auto"/>
    </w:pPr>
    <w:rPr>
      <w:sz w:val="24"/>
      <w:szCs w:val="24"/>
    </w:rPr>
  </w:style>
  <w:style w:type="paragraph" w:customStyle="1" w:styleId="8DF7936F63C34B80A18B45E276D5596C8">
    <w:name w:val="8DF7936F63C34B80A18B45E276D5596C8"/>
    <w:rsid w:val="009C18E9"/>
    <w:pPr>
      <w:spacing w:after="0" w:line="240" w:lineRule="auto"/>
    </w:pPr>
    <w:rPr>
      <w:sz w:val="24"/>
      <w:szCs w:val="24"/>
    </w:rPr>
  </w:style>
  <w:style w:type="paragraph" w:customStyle="1" w:styleId="374CC689AB9948BCAD2C0029360BB7CF2">
    <w:name w:val="374CC689AB9948BCAD2C0029360BB7CF2"/>
    <w:rsid w:val="009C18E9"/>
    <w:pPr>
      <w:spacing w:after="0" w:line="240" w:lineRule="auto"/>
    </w:pPr>
    <w:rPr>
      <w:sz w:val="24"/>
      <w:szCs w:val="24"/>
    </w:rPr>
  </w:style>
  <w:style w:type="paragraph" w:customStyle="1" w:styleId="0D7E27DA54D04B68BD3E63C276E39C302">
    <w:name w:val="0D7E27DA54D04B68BD3E63C276E39C302"/>
    <w:rsid w:val="009C18E9"/>
    <w:pPr>
      <w:spacing w:after="0" w:line="240" w:lineRule="auto"/>
    </w:pPr>
    <w:rPr>
      <w:sz w:val="24"/>
      <w:szCs w:val="24"/>
    </w:rPr>
  </w:style>
  <w:style w:type="paragraph" w:customStyle="1" w:styleId="960FFD4D9241412B8F2EA6BE57511E922">
    <w:name w:val="960FFD4D9241412B8F2EA6BE57511E922"/>
    <w:rsid w:val="009C18E9"/>
    <w:pPr>
      <w:spacing w:after="0" w:line="240" w:lineRule="auto"/>
    </w:pPr>
    <w:rPr>
      <w:sz w:val="24"/>
      <w:szCs w:val="24"/>
    </w:rPr>
  </w:style>
  <w:style w:type="paragraph" w:customStyle="1" w:styleId="6774DCCA2D61498ABA4DCFB7A31116062">
    <w:name w:val="6774DCCA2D61498ABA4DCFB7A31116062"/>
    <w:rsid w:val="009C18E9"/>
    <w:pPr>
      <w:spacing w:after="0" w:line="240" w:lineRule="auto"/>
    </w:pPr>
    <w:rPr>
      <w:sz w:val="24"/>
      <w:szCs w:val="24"/>
    </w:rPr>
  </w:style>
  <w:style w:type="paragraph" w:customStyle="1" w:styleId="288B1F20D5EB4CBCB38B7BAD6F15BFB92">
    <w:name w:val="288B1F20D5EB4CBCB38B7BAD6F15BFB92"/>
    <w:rsid w:val="009C18E9"/>
    <w:pPr>
      <w:spacing w:after="0" w:line="240" w:lineRule="auto"/>
    </w:pPr>
    <w:rPr>
      <w:sz w:val="24"/>
      <w:szCs w:val="24"/>
    </w:rPr>
  </w:style>
  <w:style w:type="paragraph" w:customStyle="1" w:styleId="69A659BA254D4076B0C6878BE2CD0B162">
    <w:name w:val="69A659BA254D4076B0C6878BE2CD0B162"/>
    <w:rsid w:val="009C18E9"/>
    <w:pPr>
      <w:spacing w:after="0" w:line="240" w:lineRule="auto"/>
    </w:pPr>
    <w:rPr>
      <w:sz w:val="24"/>
      <w:szCs w:val="24"/>
    </w:rPr>
  </w:style>
  <w:style w:type="paragraph" w:customStyle="1" w:styleId="07DB5443C8D54F3695ED51D76D88FAA12">
    <w:name w:val="07DB5443C8D54F3695ED51D76D88FAA12"/>
    <w:rsid w:val="009C18E9"/>
    <w:pPr>
      <w:spacing w:after="0" w:line="240" w:lineRule="auto"/>
    </w:pPr>
    <w:rPr>
      <w:sz w:val="24"/>
      <w:szCs w:val="24"/>
    </w:rPr>
  </w:style>
  <w:style w:type="paragraph" w:customStyle="1" w:styleId="EB362B373A214493B50D654E540EE6112">
    <w:name w:val="EB362B373A214493B50D654E540EE6112"/>
    <w:rsid w:val="009C18E9"/>
    <w:pPr>
      <w:spacing w:after="0" w:line="240" w:lineRule="auto"/>
    </w:pPr>
    <w:rPr>
      <w:sz w:val="24"/>
      <w:szCs w:val="24"/>
    </w:rPr>
  </w:style>
  <w:style w:type="paragraph" w:customStyle="1" w:styleId="AA10DCB6A4884AAFA2FC2B862A71A8061">
    <w:name w:val="AA10DCB6A4884AAFA2FC2B862A71A8061"/>
    <w:rsid w:val="009C18E9"/>
    <w:pPr>
      <w:spacing w:after="0" w:line="240" w:lineRule="auto"/>
    </w:pPr>
    <w:rPr>
      <w:sz w:val="24"/>
      <w:szCs w:val="24"/>
    </w:rPr>
  </w:style>
  <w:style w:type="paragraph" w:customStyle="1" w:styleId="590634664CB74293A2CE4A05F4E06B251">
    <w:name w:val="590634664CB74293A2CE4A05F4E06B251"/>
    <w:rsid w:val="009C18E9"/>
    <w:pPr>
      <w:spacing w:after="0" w:line="240" w:lineRule="auto"/>
    </w:pPr>
    <w:rPr>
      <w:sz w:val="24"/>
      <w:szCs w:val="24"/>
    </w:rPr>
  </w:style>
  <w:style w:type="paragraph" w:customStyle="1" w:styleId="3FC1F476CAF74BA59A8C3DF2E6EF04521">
    <w:name w:val="3FC1F476CAF74BA59A8C3DF2E6EF04521"/>
    <w:rsid w:val="009C18E9"/>
    <w:pPr>
      <w:spacing w:after="0" w:line="240" w:lineRule="auto"/>
    </w:pPr>
    <w:rPr>
      <w:sz w:val="24"/>
      <w:szCs w:val="24"/>
    </w:rPr>
  </w:style>
  <w:style w:type="paragraph" w:customStyle="1" w:styleId="4AE2BF7AD3054BEEA80F095B736246231">
    <w:name w:val="4AE2BF7AD3054BEEA80F095B736246231"/>
    <w:rsid w:val="009C18E9"/>
    <w:pPr>
      <w:spacing w:after="0" w:line="240" w:lineRule="auto"/>
    </w:pPr>
    <w:rPr>
      <w:sz w:val="24"/>
      <w:szCs w:val="24"/>
    </w:rPr>
  </w:style>
  <w:style w:type="paragraph" w:customStyle="1" w:styleId="AE0148659D9446119939CDE65C1599661">
    <w:name w:val="AE0148659D9446119939CDE65C1599661"/>
    <w:rsid w:val="009C18E9"/>
    <w:pPr>
      <w:spacing w:after="0" w:line="240" w:lineRule="auto"/>
    </w:pPr>
    <w:rPr>
      <w:sz w:val="24"/>
      <w:szCs w:val="24"/>
    </w:rPr>
  </w:style>
  <w:style w:type="paragraph" w:customStyle="1" w:styleId="FF520B03A789455C9123490A797480051">
    <w:name w:val="FF520B03A789455C9123490A797480051"/>
    <w:rsid w:val="009C18E9"/>
    <w:pPr>
      <w:spacing w:after="0" w:line="240" w:lineRule="auto"/>
    </w:pPr>
    <w:rPr>
      <w:sz w:val="24"/>
      <w:szCs w:val="24"/>
    </w:rPr>
  </w:style>
  <w:style w:type="paragraph" w:customStyle="1" w:styleId="815E78E672914547A4C5A56F48AE15691">
    <w:name w:val="815E78E672914547A4C5A56F48AE15691"/>
    <w:rsid w:val="009C18E9"/>
    <w:pPr>
      <w:spacing w:after="0" w:line="240" w:lineRule="auto"/>
    </w:pPr>
    <w:rPr>
      <w:sz w:val="24"/>
      <w:szCs w:val="24"/>
    </w:rPr>
  </w:style>
  <w:style w:type="paragraph" w:customStyle="1" w:styleId="68F90DE32D084911BB039FA625DD6A1D1">
    <w:name w:val="68F90DE32D084911BB039FA625DD6A1D1"/>
    <w:rsid w:val="009C18E9"/>
    <w:pPr>
      <w:spacing w:after="0" w:line="240" w:lineRule="auto"/>
    </w:pPr>
    <w:rPr>
      <w:sz w:val="24"/>
      <w:szCs w:val="24"/>
    </w:rPr>
  </w:style>
  <w:style w:type="paragraph" w:customStyle="1" w:styleId="8A10B54592404F24921098CCEC4D4F2E1">
    <w:name w:val="8A10B54592404F24921098CCEC4D4F2E1"/>
    <w:rsid w:val="009C18E9"/>
    <w:pPr>
      <w:spacing w:after="0" w:line="240" w:lineRule="auto"/>
    </w:pPr>
    <w:rPr>
      <w:sz w:val="24"/>
      <w:szCs w:val="24"/>
    </w:rPr>
  </w:style>
  <w:style w:type="paragraph" w:customStyle="1" w:styleId="808C23968B07439BA8A11617AF79E50F1">
    <w:name w:val="808C23968B07439BA8A11617AF79E50F1"/>
    <w:rsid w:val="009C18E9"/>
    <w:pPr>
      <w:spacing w:after="0" w:line="240" w:lineRule="auto"/>
    </w:pPr>
    <w:rPr>
      <w:sz w:val="24"/>
      <w:szCs w:val="24"/>
    </w:rPr>
  </w:style>
  <w:style w:type="paragraph" w:customStyle="1" w:styleId="84DCCC7E51944326A64E6920D94014B21">
    <w:name w:val="84DCCC7E51944326A64E6920D94014B21"/>
    <w:rsid w:val="009C18E9"/>
    <w:pPr>
      <w:spacing w:after="0" w:line="240" w:lineRule="auto"/>
    </w:pPr>
    <w:rPr>
      <w:sz w:val="24"/>
      <w:szCs w:val="24"/>
    </w:rPr>
  </w:style>
  <w:style w:type="paragraph" w:customStyle="1" w:styleId="40F75EA3DED14B55909FAB5FC125C0161">
    <w:name w:val="40F75EA3DED14B55909FAB5FC125C0161"/>
    <w:rsid w:val="009C18E9"/>
    <w:pPr>
      <w:spacing w:after="0" w:line="240" w:lineRule="auto"/>
    </w:pPr>
    <w:rPr>
      <w:sz w:val="24"/>
      <w:szCs w:val="24"/>
    </w:rPr>
  </w:style>
  <w:style w:type="paragraph" w:customStyle="1" w:styleId="71D096E3E35F4F18A72873C9C078954A1">
    <w:name w:val="71D096E3E35F4F18A72873C9C078954A1"/>
    <w:rsid w:val="009C18E9"/>
    <w:pPr>
      <w:spacing w:after="0" w:line="240" w:lineRule="auto"/>
    </w:pPr>
    <w:rPr>
      <w:sz w:val="24"/>
      <w:szCs w:val="24"/>
    </w:rPr>
  </w:style>
  <w:style w:type="paragraph" w:customStyle="1" w:styleId="7FC6C15AF10841F9B077809C1B8381631">
    <w:name w:val="7FC6C15AF10841F9B077809C1B8381631"/>
    <w:rsid w:val="009C18E9"/>
    <w:pPr>
      <w:spacing w:after="0" w:line="240" w:lineRule="auto"/>
    </w:pPr>
    <w:rPr>
      <w:sz w:val="24"/>
      <w:szCs w:val="24"/>
    </w:rPr>
  </w:style>
  <w:style w:type="paragraph" w:customStyle="1" w:styleId="9462C3032D254E7D8CEB054E76E148EF1">
    <w:name w:val="9462C3032D254E7D8CEB054E76E148EF1"/>
    <w:rsid w:val="009C18E9"/>
    <w:pPr>
      <w:spacing w:after="0" w:line="240" w:lineRule="auto"/>
    </w:pPr>
    <w:rPr>
      <w:sz w:val="24"/>
      <w:szCs w:val="24"/>
    </w:rPr>
  </w:style>
  <w:style w:type="paragraph" w:customStyle="1" w:styleId="C24E20D8D98E4CD29CF1B34C5884FC891">
    <w:name w:val="C24E20D8D98E4CD29CF1B34C5884FC891"/>
    <w:rsid w:val="009C18E9"/>
    <w:pPr>
      <w:spacing w:after="0" w:line="240" w:lineRule="auto"/>
    </w:pPr>
    <w:rPr>
      <w:sz w:val="24"/>
      <w:szCs w:val="24"/>
    </w:rPr>
  </w:style>
  <w:style w:type="paragraph" w:customStyle="1" w:styleId="12CC752EA2A64D06B06E63AEEE148A1F1">
    <w:name w:val="12CC752EA2A64D06B06E63AEEE148A1F1"/>
    <w:rsid w:val="009C18E9"/>
    <w:pPr>
      <w:spacing w:after="0" w:line="240" w:lineRule="auto"/>
    </w:pPr>
    <w:rPr>
      <w:sz w:val="24"/>
      <w:szCs w:val="24"/>
    </w:rPr>
  </w:style>
  <w:style w:type="paragraph" w:customStyle="1" w:styleId="DB9EF3FF1902459A9038E5FA037891A01">
    <w:name w:val="DB9EF3FF1902459A9038E5FA037891A01"/>
    <w:rsid w:val="009C18E9"/>
    <w:pPr>
      <w:spacing w:after="0" w:line="240" w:lineRule="auto"/>
    </w:pPr>
    <w:rPr>
      <w:sz w:val="24"/>
      <w:szCs w:val="24"/>
    </w:rPr>
  </w:style>
  <w:style w:type="paragraph" w:customStyle="1" w:styleId="1D93C77B849240C1980D63CD34EC5FAB1">
    <w:name w:val="1D93C77B849240C1980D63CD34EC5FAB1"/>
    <w:rsid w:val="009C18E9"/>
    <w:pPr>
      <w:spacing w:after="0" w:line="240" w:lineRule="auto"/>
    </w:pPr>
    <w:rPr>
      <w:sz w:val="24"/>
      <w:szCs w:val="24"/>
    </w:rPr>
  </w:style>
  <w:style w:type="paragraph" w:customStyle="1" w:styleId="00FE53C5AEEC4934928104D341B78C291">
    <w:name w:val="00FE53C5AEEC4934928104D341B78C291"/>
    <w:rsid w:val="009C18E9"/>
    <w:pPr>
      <w:spacing w:after="0" w:line="240" w:lineRule="auto"/>
    </w:pPr>
    <w:rPr>
      <w:sz w:val="24"/>
      <w:szCs w:val="24"/>
    </w:rPr>
  </w:style>
  <w:style w:type="paragraph" w:customStyle="1" w:styleId="41C3470DEB1B4F33A737FAC9889BA2FD1">
    <w:name w:val="41C3470DEB1B4F33A737FAC9889BA2FD1"/>
    <w:rsid w:val="009C18E9"/>
    <w:pPr>
      <w:spacing w:after="0" w:line="240" w:lineRule="auto"/>
    </w:pPr>
    <w:rPr>
      <w:sz w:val="24"/>
      <w:szCs w:val="24"/>
    </w:rPr>
  </w:style>
  <w:style w:type="paragraph" w:customStyle="1" w:styleId="4D85C5B50C9F4098B3658AF0E5258E711">
    <w:name w:val="4D85C5B50C9F4098B3658AF0E5258E711"/>
    <w:rsid w:val="009C18E9"/>
    <w:pPr>
      <w:spacing w:after="0" w:line="240" w:lineRule="auto"/>
    </w:pPr>
    <w:rPr>
      <w:sz w:val="24"/>
      <w:szCs w:val="24"/>
    </w:rPr>
  </w:style>
  <w:style w:type="paragraph" w:customStyle="1" w:styleId="7775CE690A7C412F9EDE56E4700147361">
    <w:name w:val="7775CE690A7C412F9EDE56E4700147361"/>
    <w:rsid w:val="009C18E9"/>
    <w:pPr>
      <w:spacing w:after="0" w:line="240" w:lineRule="auto"/>
    </w:pPr>
    <w:rPr>
      <w:sz w:val="24"/>
      <w:szCs w:val="24"/>
    </w:rPr>
  </w:style>
  <w:style w:type="paragraph" w:customStyle="1" w:styleId="FCD2074A9256426ABB9753C72447531A1">
    <w:name w:val="FCD2074A9256426ABB9753C72447531A1"/>
    <w:rsid w:val="009C18E9"/>
    <w:pPr>
      <w:spacing w:after="0" w:line="240" w:lineRule="auto"/>
    </w:pPr>
    <w:rPr>
      <w:sz w:val="24"/>
      <w:szCs w:val="24"/>
    </w:rPr>
  </w:style>
  <w:style w:type="paragraph" w:customStyle="1" w:styleId="15C79417ADEC4EF999C04E917719F2BA1">
    <w:name w:val="15C79417ADEC4EF999C04E917719F2BA1"/>
    <w:rsid w:val="009C18E9"/>
    <w:pPr>
      <w:spacing w:after="0" w:line="240" w:lineRule="auto"/>
    </w:pPr>
    <w:rPr>
      <w:sz w:val="24"/>
      <w:szCs w:val="24"/>
    </w:rPr>
  </w:style>
  <w:style w:type="paragraph" w:customStyle="1" w:styleId="6882FBE2FB274C0F952600148BC456D21">
    <w:name w:val="6882FBE2FB274C0F952600148BC456D21"/>
    <w:rsid w:val="009C18E9"/>
    <w:pPr>
      <w:spacing w:after="0" w:line="240" w:lineRule="auto"/>
    </w:pPr>
    <w:rPr>
      <w:sz w:val="24"/>
      <w:szCs w:val="24"/>
    </w:rPr>
  </w:style>
  <w:style w:type="paragraph" w:customStyle="1" w:styleId="A445110B287E4EA1BA0F5A85CB70C2351">
    <w:name w:val="A445110B287E4EA1BA0F5A85CB70C2351"/>
    <w:rsid w:val="009C18E9"/>
    <w:pPr>
      <w:spacing w:after="0" w:line="240" w:lineRule="auto"/>
    </w:pPr>
    <w:rPr>
      <w:sz w:val="24"/>
      <w:szCs w:val="24"/>
    </w:rPr>
  </w:style>
  <w:style w:type="paragraph" w:customStyle="1" w:styleId="27987DA819724573B2F8DDD5608E98D81">
    <w:name w:val="27987DA819724573B2F8DDD5608E98D81"/>
    <w:rsid w:val="009C18E9"/>
    <w:pPr>
      <w:spacing w:after="0" w:line="240" w:lineRule="auto"/>
    </w:pPr>
    <w:rPr>
      <w:sz w:val="24"/>
      <w:szCs w:val="24"/>
    </w:rPr>
  </w:style>
  <w:style w:type="paragraph" w:customStyle="1" w:styleId="EDDF30AA138745088D9619E18265DE711">
    <w:name w:val="EDDF30AA138745088D9619E18265DE711"/>
    <w:rsid w:val="009C18E9"/>
    <w:pPr>
      <w:spacing w:after="0" w:line="240" w:lineRule="auto"/>
    </w:pPr>
    <w:rPr>
      <w:sz w:val="24"/>
      <w:szCs w:val="24"/>
    </w:rPr>
  </w:style>
  <w:style w:type="paragraph" w:customStyle="1" w:styleId="36DD0FAD3AA34D2DA2133D3701A468F11">
    <w:name w:val="36DD0FAD3AA34D2DA2133D3701A468F11"/>
    <w:rsid w:val="009C18E9"/>
    <w:pPr>
      <w:spacing w:after="0" w:line="240" w:lineRule="auto"/>
    </w:pPr>
    <w:rPr>
      <w:sz w:val="24"/>
      <w:szCs w:val="24"/>
    </w:rPr>
  </w:style>
  <w:style w:type="paragraph" w:customStyle="1" w:styleId="B5C3B204BF184CB1A834E9D976882D1A1">
    <w:name w:val="B5C3B204BF184CB1A834E9D976882D1A1"/>
    <w:rsid w:val="009C18E9"/>
    <w:pPr>
      <w:spacing w:after="0" w:line="240" w:lineRule="auto"/>
    </w:pPr>
    <w:rPr>
      <w:sz w:val="24"/>
      <w:szCs w:val="24"/>
    </w:rPr>
  </w:style>
  <w:style w:type="paragraph" w:customStyle="1" w:styleId="70E87A456C5D4C18BB99278B35B1EAC01">
    <w:name w:val="70E87A456C5D4C18BB99278B35B1EAC01"/>
    <w:rsid w:val="009C18E9"/>
    <w:pPr>
      <w:spacing w:after="0" w:line="240" w:lineRule="auto"/>
    </w:pPr>
    <w:rPr>
      <w:sz w:val="24"/>
      <w:szCs w:val="24"/>
    </w:rPr>
  </w:style>
  <w:style w:type="paragraph" w:customStyle="1" w:styleId="06B235C9B8074A118BB801234FC5CBF01">
    <w:name w:val="06B235C9B8074A118BB801234FC5CBF01"/>
    <w:rsid w:val="009C18E9"/>
    <w:pPr>
      <w:spacing w:after="0" w:line="240" w:lineRule="auto"/>
    </w:pPr>
    <w:rPr>
      <w:sz w:val="24"/>
      <w:szCs w:val="24"/>
    </w:rPr>
  </w:style>
  <w:style w:type="paragraph" w:customStyle="1" w:styleId="E6698CE3803145F49063261A76E0D3511">
    <w:name w:val="E6698CE3803145F49063261A76E0D3511"/>
    <w:rsid w:val="009C18E9"/>
    <w:pPr>
      <w:spacing w:after="0" w:line="240" w:lineRule="auto"/>
    </w:pPr>
    <w:rPr>
      <w:sz w:val="24"/>
      <w:szCs w:val="24"/>
    </w:rPr>
  </w:style>
  <w:style w:type="paragraph" w:customStyle="1" w:styleId="8C7561E13F964B42A9D7A091E8C133461">
    <w:name w:val="8C7561E13F964B42A9D7A091E8C133461"/>
    <w:rsid w:val="009C18E9"/>
    <w:pPr>
      <w:spacing w:after="0" w:line="240" w:lineRule="auto"/>
    </w:pPr>
    <w:rPr>
      <w:sz w:val="24"/>
      <w:szCs w:val="24"/>
    </w:rPr>
  </w:style>
  <w:style w:type="paragraph" w:customStyle="1" w:styleId="A94827E2BA374192A01862FE69B525571">
    <w:name w:val="A94827E2BA374192A01862FE69B525571"/>
    <w:rsid w:val="009C18E9"/>
    <w:pPr>
      <w:spacing w:after="0" w:line="240" w:lineRule="auto"/>
    </w:pPr>
    <w:rPr>
      <w:sz w:val="24"/>
      <w:szCs w:val="24"/>
    </w:rPr>
  </w:style>
  <w:style w:type="paragraph" w:customStyle="1" w:styleId="B7650FA9F94D4FB5A22EC2B9BAC5F0D21">
    <w:name w:val="B7650FA9F94D4FB5A22EC2B9BAC5F0D21"/>
    <w:rsid w:val="009C18E9"/>
    <w:pPr>
      <w:spacing w:after="0" w:line="240" w:lineRule="auto"/>
    </w:pPr>
    <w:rPr>
      <w:sz w:val="24"/>
      <w:szCs w:val="24"/>
    </w:rPr>
  </w:style>
  <w:style w:type="paragraph" w:customStyle="1" w:styleId="427088AEB38F4D92ABDD4504E84E3E191">
    <w:name w:val="427088AEB38F4D92ABDD4504E84E3E191"/>
    <w:rsid w:val="009C18E9"/>
    <w:pPr>
      <w:spacing w:after="0" w:line="240" w:lineRule="auto"/>
    </w:pPr>
    <w:rPr>
      <w:sz w:val="24"/>
      <w:szCs w:val="24"/>
    </w:rPr>
  </w:style>
  <w:style w:type="paragraph" w:customStyle="1" w:styleId="E2679902E35C46BEA99A8F117224412A1">
    <w:name w:val="E2679902E35C46BEA99A8F117224412A1"/>
    <w:rsid w:val="009C18E9"/>
    <w:pPr>
      <w:spacing w:after="0" w:line="240" w:lineRule="auto"/>
    </w:pPr>
    <w:rPr>
      <w:sz w:val="24"/>
      <w:szCs w:val="24"/>
    </w:rPr>
  </w:style>
  <w:style w:type="paragraph" w:customStyle="1" w:styleId="9CA38990BE2349089F7E12643DD370F11">
    <w:name w:val="9CA38990BE2349089F7E12643DD370F11"/>
    <w:rsid w:val="009C18E9"/>
    <w:pPr>
      <w:spacing w:after="0" w:line="240" w:lineRule="auto"/>
    </w:pPr>
    <w:rPr>
      <w:sz w:val="24"/>
      <w:szCs w:val="24"/>
    </w:rPr>
  </w:style>
  <w:style w:type="paragraph" w:customStyle="1" w:styleId="5F7FDE3F865545B985726AF547A10AE91">
    <w:name w:val="5F7FDE3F865545B985726AF547A10AE91"/>
    <w:rsid w:val="009C18E9"/>
    <w:pPr>
      <w:spacing w:after="0" w:line="240" w:lineRule="auto"/>
    </w:pPr>
    <w:rPr>
      <w:sz w:val="24"/>
      <w:szCs w:val="24"/>
    </w:rPr>
  </w:style>
  <w:style w:type="paragraph" w:customStyle="1" w:styleId="6710233DDBA14BA1AC3AFCB5A09ED0B31">
    <w:name w:val="6710233DDBA14BA1AC3AFCB5A09ED0B31"/>
    <w:rsid w:val="009C18E9"/>
    <w:pPr>
      <w:spacing w:after="0" w:line="240" w:lineRule="auto"/>
    </w:pPr>
    <w:rPr>
      <w:sz w:val="24"/>
      <w:szCs w:val="24"/>
    </w:rPr>
  </w:style>
  <w:style w:type="paragraph" w:customStyle="1" w:styleId="B27F679D778844AD916F6A148CAC692D1">
    <w:name w:val="B27F679D778844AD916F6A148CAC692D1"/>
    <w:rsid w:val="009C18E9"/>
    <w:pPr>
      <w:spacing w:after="0" w:line="240" w:lineRule="auto"/>
    </w:pPr>
    <w:rPr>
      <w:sz w:val="24"/>
      <w:szCs w:val="24"/>
    </w:rPr>
  </w:style>
  <w:style w:type="paragraph" w:customStyle="1" w:styleId="8A96CAA5BEFD405B9C074E48E01084BA1">
    <w:name w:val="8A96CAA5BEFD405B9C074E48E01084BA1"/>
    <w:rsid w:val="009C18E9"/>
    <w:pPr>
      <w:spacing w:after="0" w:line="240" w:lineRule="auto"/>
    </w:pPr>
    <w:rPr>
      <w:sz w:val="24"/>
      <w:szCs w:val="24"/>
    </w:rPr>
  </w:style>
  <w:style w:type="paragraph" w:customStyle="1" w:styleId="8E72A785424249B2BFA811B785B5B3031">
    <w:name w:val="8E72A785424249B2BFA811B785B5B3031"/>
    <w:rsid w:val="009C18E9"/>
    <w:pPr>
      <w:spacing w:after="0" w:line="240" w:lineRule="auto"/>
    </w:pPr>
    <w:rPr>
      <w:sz w:val="24"/>
      <w:szCs w:val="24"/>
    </w:rPr>
  </w:style>
  <w:style w:type="paragraph" w:customStyle="1" w:styleId="A6015C42957D46FD830ABC1EFF1C50CF1">
    <w:name w:val="A6015C42957D46FD830ABC1EFF1C50CF1"/>
    <w:rsid w:val="009C18E9"/>
    <w:pPr>
      <w:spacing w:after="0" w:line="240" w:lineRule="auto"/>
    </w:pPr>
    <w:rPr>
      <w:sz w:val="24"/>
      <w:szCs w:val="24"/>
    </w:rPr>
  </w:style>
  <w:style w:type="paragraph" w:customStyle="1" w:styleId="84610367756A43C3A3AE597C220FC8851">
    <w:name w:val="84610367756A43C3A3AE597C220FC8851"/>
    <w:rsid w:val="009C18E9"/>
    <w:pPr>
      <w:spacing w:after="0" w:line="240" w:lineRule="auto"/>
    </w:pPr>
    <w:rPr>
      <w:sz w:val="24"/>
      <w:szCs w:val="24"/>
    </w:rPr>
  </w:style>
  <w:style w:type="paragraph" w:customStyle="1" w:styleId="CA6D031F9D604C5DAFE4A1A79104C9281">
    <w:name w:val="CA6D031F9D604C5DAFE4A1A79104C9281"/>
    <w:rsid w:val="009C18E9"/>
    <w:pPr>
      <w:spacing w:after="0" w:line="240" w:lineRule="auto"/>
    </w:pPr>
    <w:rPr>
      <w:sz w:val="24"/>
      <w:szCs w:val="24"/>
    </w:rPr>
  </w:style>
  <w:style w:type="paragraph" w:customStyle="1" w:styleId="03E96BE69FF24C748CC2396C12D5EF251">
    <w:name w:val="03E96BE69FF24C748CC2396C12D5EF251"/>
    <w:rsid w:val="009C18E9"/>
    <w:pPr>
      <w:spacing w:after="0" w:line="240" w:lineRule="auto"/>
    </w:pPr>
    <w:rPr>
      <w:sz w:val="24"/>
      <w:szCs w:val="24"/>
    </w:rPr>
  </w:style>
  <w:style w:type="paragraph" w:customStyle="1" w:styleId="3B8026FE6F5D4C2186FA581F382E02951">
    <w:name w:val="3B8026FE6F5D4C2186FA581F382E02951"/>
    <w:rsid w:val="009C18E9"/>
    <w:pPr>
      <w:spacing w:after="0" w:line="240" w:lineRule="auto"/>
    </w:pPr>
    <w:rPr>
      <w:sz w:val="24"/>
      <w:szCs w:val="24"/>
    </w:rPr>
  </w:style>
  <w:style w:type="paragraph" w:customStyle="1" w:styleId="0AD7327C2DA44AE1A396BC2150E1D1F11">
    <w:name w:val="0AD7327C2DA44AE1A396BC2150E1D1F11"/>
    <w:rsid w:val="009C18E9"/>
    <w:pPr>
      <w:spacing w:after="0" w:line="240" w:lineRule="auto"/>
    </w:pPr>
    <w:rPr>
      <w:sz w:val="24"/>
      <w:szCs w:val="24"/>
    </w:rPr>
  </w:style>
  <w:style w:type="paragraph" w:customStyle="1" w:styleId="EDBE5974FA764421B3171B820A7CEE701">
    <w:name w:val="EDBE5974FA764421B3171B820A7CEE701"/>
    <w:rsid w:val="009C18E9"/>
    <w:pPr>
      <w:spacing w:after="0" w:line="240" w:lineRule="auto"/>
    </w:pPr>
    <w:rPr>
      <w:sz w:val="24"/>
      <w:szCs w:val="24"/>
    </w:rPr>
  </w:style>
  <w:style w:type="paragraph" w:customStyle="1" w:styleId="5000C918CDEF47739FF41F5D6E25EEA31">
    <w:name w:val="5000C918CDEF47739FF41F5D6E25EEA31"/>
    <w:rsid w:val="009C18E9"/>
    <w:pPr>
      <w:spacing w:after="0" w:line="240" w:lineRule="auto"/>
    </w:pPr>
    <w:rPr>
      <w:sz w:val="24"/>
      <w:szCs w:val="24"/>
    </w:rPr>
  </w:style>
  <w:style w:type="paragraph" w:customStyle="1" w:styleId="DCAE25C76A284C968847A748BCB2555C1">
    <w:name w:val="DCAE25C76A284C968847A748BCB2555C1"/>
    <w:rsid w:val="009C18E9"/>
    <w:pPr>
      <w:spacing w:after="0" w:line="240"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2B9F16-7B89-4975-A096-85512F3C1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Pages>
  <Words>937</Words>
  <Characters>5344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UCSF</Company>
  <LinksUpToDate>false</LinksUpToDate>
  <CharactersWithSpaces>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Carey Candrian</dc:creator>
  <cp:lastModifiedBy>Portz, Jennifer</cp:lastModifiedBy>
  <cp:revision>4</cp:revision>
  <cp:lastPrinted>2014-06-04T13:24:00Z</cp:lastPrinted>
  <dcterms:created xsi:type="dcterms:W3CDTF">2021-06-23T21:37:00Z</dcterms:created>
  <dcterms:modified xsi:type="dcterms:W3CDTF">2021-06-30T20:00:00Z</dcterms:modified>
</cp:coreProperties>
</file>